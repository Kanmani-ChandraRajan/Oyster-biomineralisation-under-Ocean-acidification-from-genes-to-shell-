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A020F7" w14:textId="77777777" w:rsidR="00783751" w:rsidRPr="00783751" w:rsidRDefault="00783751" w:rsidP="00783751">
      <w:pPr>
        <w:keepNext/>
        <w:keepLines/>
        <w:spacing w:before="240" w:after="0" w:line="256" w:lineRule="auto"/>
        <w:outlineLvl w:val="0"/>
        <w:rPr>
          <w:rFonts w:ascii="Times New Roman" w:eastAsia="DengXian Light" w:hAnsi="Times New Roman" w:cs="Times New Roman"/>
          <w:b/>
          <w:bCs/>
          <w:sz w:val="32"/>
          <w:szCs w:val="32"/>
        </w:rPr>
      </w:pPr>
      <w:bookmarkStart w:id="0" w:name="_Hlk40209554"/>
      <w:bookmarkEnd w:id="0"/>
      <w:r w:rsidRPr="00783751">
        <w:rPr>
          <w:rFonts w:ascii="Times New Roman" w:eastAsia="DengXian Light" w:hAnsi="Times New Roman" w:cs="Times New Roman"/>
          <w:b/>
          <w:bCs/>
          <w:sz w:val="32"/>
          <w:szCs w:val="32"/>
        </w:rPr>
        <w:t xml:space="preserve">Oyster biomineralisation under ocean acidification: genes to shell </w:t>
      </w:r>
    </w:p>
    <w:p w14:paraId="2B1D82A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Kanmani Chandra Rajan</w:t>
      </w:r>
      <w:r w:rsidRPr="00783751">
        <w:rPr>
          <w:rFonts w:ascii="Times New Roman" w:eastAsia="DengXian" w:hAnsi="Times New Roman" w:cs="Times New Roman"/>
          <w:sz w:val="24"/>
          <w:szCs w:val="24"/>
          <w:vertAlign w:val="superscript"/>
        </w:rPr>
        <w:t>1</w:t>
      </w:r>
      <w:r w:rsidRPr="00783751">
        <w:rPr>
          <w:rFonts w:ascii="Times New Roman" w:eastAsia="DengXian" w:hAnsi="Times New Roman" w:cs="Times New Roman"/>
          <w:sz w:val="24"/>
          <w:szCs w:val="24"/>
        </w:rPr>
        <w:t>, Meng Yuan</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Ziniu Yu</w:t>
      </w:r>
      <w:r w:rsidRPr="00783751">
        <w:rPr>
          <w:rFonts w:ascii="Times New Roman" w:eastAsia="DengXian" w:hAnsi="Times New Roman" w:cs="Times New Roman"/>
          <w:sz w:val="24"/>
          <w:szCs w:val="24"/>
          <w:vertAlign w:val="superscript"/>
        </w:rPr>
        <w:t>3</w:t>
      </w:r>
      <w:r w:rsidRPr="00783751">
        <w:rPr>
          <w:rFonts w:ascii="Times New Roman" w:eastAsia="DengXian" w:hAnsi="Times New Roman" w:cs="Times New Roman"/>
          <w:sz w:val="24"/>
          <w:szCs w:val="24"/>
        </w:rPr>
        <w:t>, Vengatesen Thiyagarajan</w:t>
      </w:r>
      <w:r w:rsidRPr="00783751">
        <w:rPr>
          <w:rFonts w:ascii="Times New Roman" w:eastAsia="DengXian" w:hAnsi="Times New Roman" w:cs="Times New Roman"/>
          <w:sz w:val="24"/>
          <w:szCs w:val="24"/>
          <w:vertAlign w:val="superscript"/>
        </w:rPr>
        <w:t>1</w:t>
      </w:r>
    </w:p>
    <w:p w14:paraId="262A92EB" w14:textId="77777777" w:rsidR="00783751" w:rsidRPr="00783751" w:rsidRDefault="00783751" w:rsidP="00783751">
      <w:pPr>
        <w:widowControl w:val="0"/>
        <w:spacing w:before="240" w:after="60" w:line="240" w:lineRule="auto"/>
        <w:jc w:val="both"/>
        <w:outlineLvl w:val="0"/>
        <w:rPr>
          <w:rFonts w:ascii="Times New Roman" w:eastAsia="SimSun" w:hAnsi="Times New Roman" w:cs="Times New Roman"/>
          <w:b/>
          <w:bCs/>
          <w:kern w:val="2"/>
          <w:sz w:val="32"/>
          <w:szCs w:val="32"/>
        </w:rPr>
      </w:pPr>
      <w:r w:rsidRPr="00783751">
        <w:rPr>
          <w:rFonts w:ascii="Times New Roman" w:eastAsia="SimSun" w:hAnsi="Times New Roman" w:cs="Times New Roman"/>
          <w:b/>
          <w:bCs/>
          <w:kern w:val="2"/>
          <w:sz w:val="32"/>
          <w:szCs w:val="32"/>
        </w:rPr>
        <w:t>Supplementary information</w:t>
      </w:r>
    </w:p>
    <w:p w14:paraId="4A530F12" w14:textId="77777777" w:rsidR="00783751" w:rsidRPr="00783751" w:rsidRDefault="00783751" w:rsidP="00783751">
      <w:pPr>
        <w:spacing w:line="256" w:lineRule="auto"/>
        <w:rPr>
          <w:rFonts w:ascii="Calibri" w:eastAsia="DengXian" w:hAnsi="Calibri" w:cs="Times New Roman"/>
        </w:rPr>
      </w:pPr>
    </w:p>
    <w:p w14:paraId="6F760D3D" w14:textId="77777777" w:rsidR="00783751" w:rsidRPr="00783751" w:rsidRDefault="00783751" w:rsidP="00783751">
      <w:pPr>
        <w:spacing w:line="256" w:lineRule="auto"/>
        <w:rPr>
          <w:rFonts w:ascii="Times New Roman" w:eastAsia="DengXian" w:hAnsi="Times New Roman" w:cs="Times New Roman"/>
          <w:sz w:val="24"/>
          <w:szCs w:val="24"/>
        </w:rPr>
      </w:pPr>
      <w:bookmarkStart w:id="1" w:name="_Hlk47296685"/>
      <w:r w:rsidRPr="00783751">
        <w:rPr>
          <w:rFonts w:ascii="Times New Roman" w:eastAsia="DengXian" w:hAnsi="Times New Roman" w:cs="Times New Roman"/>
          <w:sz w:val="24"/>
          <w:szCs w:val="24"/>
          <w:vertAlign w:val="superscript"/>
        </w:rPr>
        <w:t>1</w:t>
      </w:r>
      <w:r w:rsidRPr="00783751">
        <w:rPr>
          <w:rFonts w:ascii="Times New Roman" w:eastAsia="DengXian" w:hAnsi="Times New Roman" w:cs="Times New Roman"/>
          <w:sz w:val="24"/>
          <w:szCs w:val="24"/>
        </w:rPr>
        <w:t>The Swire Institute of Marine Science and School of Biological Sciences, The University of Hong Kong, Pokfulam, Hong Kong SAR, China.</w:t>
      </w:r>
    </w:p>
    <w:p w14:paraId="1EE6C5F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State Key Laboratory of Respiratory Disease, The Third Affiliated Hospital of Guangzhou Medical University, Guangzhou, China. </w:t>
      </w:r>
    </w:p>
    <w:p w14:paraId="164632E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vertAlign w:val="superscript"/>
        </w:rPr>
        <w:t>3</w:t>
      </w:r>
      <w:r w:rsidRPr="00783751">
        <w:rPr>
          <w:rFonts w:ascii="Times New Roman" w:eastAsia="DengXian" w:hAnsi="Times New Roman" w:cs="Times New Roman"/>
          <w:sz w:val="24"/>
          <w:szCs w:val="24"/>
        </w:rPr>
        <w:t xml:space="preserve">South China Sea Institute of Oceanology, Guangzhou, China. </w:t>
      </w:r>
    </w:p>
    <w:p w14:paraId="1E1AD5E1" w14:textId="77777777" w:rsidR="00783751" w:rsidRPr="00783751" w:rsidRDefault="00783751" w:rsidP="00783751">
      <w:pPr>
        <w:spacing w:line="256" w:lineRule="auto"/>
        <w:rPr>
          <w:rFonts w:ascii="Calibri" w:eastAsia="DengXian" w:hAnsi="Calibri" w:cs="Times New Roman"/>
          <w:color w:val="0563C1" w:themeColor="hyperlink"/>
          <w:u w:val="single"/>
        </w:rPr>
      </w:pPr>
      <w:r w:rsidRPr="00783751">
        <w:rPr>
          <w:rFonts w:ascii="Times New Roman" w:eastAsia="DengXian" w:hAnsi="Times New Roman" w:cs="Times New Roman"/>
          <w:sz w:val="24"/>
          <w:szCs w:val="24"/>
        </w:rPr>
        <w:t xml:space="preserve">Correspondence: </w:t>
      </w:r>
      <w:hyperlink r:id="rId6" w:history="1">
        <w:r w:rsidRPr="00783751">
          <w:rPr>
            <w:rFonts w:ascii="Times New Roman" w:eastAsia="DengXian" w:hAnsi="Times New Roman" w:cs="Times New Roman"/>
            <w:color w:val="0563C1" w:themeColor="hyperlink"/>
            <w:sz w:val="24"/>
            <w:szCs w:val="24"/>
            <w:u w:val="single"/>
          </w:rPr>
          <w:t>u3005329@hku.hk</w:t>
        </w:r>
      </w:hyperlink>
      <w:r w:rsidRPr="00783751">
        <w:rPr>
          <w:rFonts w:ascii="Times New Roman" w:eastAsia="DengXian" w:hAnsi="Times New Roman" w:cs="Times New Roman"/>
          <w:color w:val="0563C1" w:themeColor="hyperlink"/>
          <w:sz w:val="24"/>
          <w:szCs w:val="24"/>
          <w:u w:val="single"/>
        </w:rPr>
        <w:t xml:space="preserve"> </w:t>
      </w:r>
      <w:r w:rsidRPr="00783751">
        <w:rPr>
          <w:rFonts w:ascii="Times New Roman" w:eastAsia="DengXian" w:hAnsi="Times New Roman" w:cs="Times New Roman"/>
          <w:color w:val="0563C1" w:themeColor="hyperlink"/>
          <w:sz w:val="24"/>
          <w:szCs w:val="24"/>
          <w:u w:val="single"/>
          <w:vertAlign w:val="superscript"/>
        </w:rPr>
        <w:t>+</w:t>
      </w:r>
      <w:r w:rsidRPr="00783751">
        <w:rPr>
          <w:rFonts w:ascii="Times New Roman" w:eastAsia="DengXian" w:hAnsi="Times New Roman" w:cs="Times New Roman"/>
          <w:sz w:val="24"/>
          <w:szCs w:val="24"/>
        </w:rPr>
        <w:t xml:space="preserve">, </w:t>
      </w:r>
      <w:hyperlink r:id="rId7" w:history="1">
        <w:r w:rsidRPr="00783751">
          <w:rPr>
            <w:rFonts w:ascii="Times New Roman" w:eastAsia="DengXian" w:hAnsi="Times New Roman" w:cs="Times New Roman"/>
            <w:color w:val="0563C1" w:themeColor="hyperlink"/>
            <w:sz w:val="24"/>
            <w:szCs w:val="24"/>
            <w:u w:val="single"/>
          </w:rPr>
          <w:t>rajan@hku.hk</w:t>
        </w:r>
      </w:hyperlink>
      <w:r w:rsidRPr="00783751">
        <w:rPr>
          <w:rFonts w:ascii="Times New Roman" w:eastAsia="DengXian" w:hAnsi="Times New Roman" w:cs="Times New Roman"/>
          <w:color w:val="0563C1" w:themeColor="hyperlink"/>
          <w:sz w:val="24"/>
          <w:szCs w:val="24"/>
          <w:u w:val="single"/>
        </w:rPr>
        <w:t xml:space="preserve"> *</w:t>
      </w:r>
    </w:p>
    <w:bookmarkEnd w:id="1"/>
    <w:p w14:paraId="068BE10C" w14:textId="77777777" w:rsidR="00783751" w:rsidRPr="00783751" w:rsidRDefault="00783751" w:rsidP="00783751">
      <w:pPr>
        <w:spacing w:line="256" w:lineRule="auto"/>
        <w:rPr>
          <w:rFonts w:ascii="Calibri" w:eastAsia="DengXian" w:hAnsi="Calibri" w:cs="Times New Roman"/>
        </w:rPr>
      </w:pPr>
    </w:p>
    <w:p w14:paraId="3F4547B3" w14:textId="77777777" w:rsidR="00783751" w:rsidRPr="00783751" w:rsidRDefault="00783751" w:rsidP="00783751">
      <w:pPr>
        <w:spacing w:line="256" w:lineRule="auto"/>
        <w:rPr>
          <w:rFonts w:ascii="Times New Roman" w:eastAsia="DengXian" w:hAnsi="Times New Roman" w:cs="Times New Roman"/>
          <w:sz w:val="24"/>
          <w:szCs w:val="24"/>
        </w:rPr>
      </w:pPr>
    </w:p>
    <w:p w14:paraId="5FDC7CA9" w14:textId="77777777" w:rsidR="00783751" w:rsidRPr="00783751" w:rsidRDefault="00783751" w:rsidP="00783751">
      <w:pPr>
        <w:spacing w:line="256" w:lineRule="auto"/>
        <w:rPr>
          <w:rFonts w:ascii="Times New Roman" w:eastAsia="DengXian" w:hAnsi="Times New Roman" w:cs="Times New Roman"/>
          <w:sz w:val="24"/>
          <w:szCs w:val="24"/>
        </w:rPr>
      </w:pPr>
    </w:p>
    <w:p w14:paraId="28A7490C" w14:textId="77777777" w:rsidR="00783751" w:rsidRPr="00783751" w:rsidRDefault="00783751" w:rsidP="00783751">
      <w:pPr>
        <w:spacing w:line="256" w:lineRule="auto"/>
        <w:rPr>
          <w:rFonts w:ascii="Times New Roman" w:eastAsia="DengXian" w:hAnsi="Times New Roman" w:cs="Times New Roman"/>
          <w:sz w:val="24"/>
          <w:szCs w:val="24"/>
        </w:rPr>
      </w:pPr>
    </w:p>
    <w:p w14:paraId="34AA092F" w14:textId="77777777" w:rsidR="00783751" w:rsidRPr="00783751" w:rsidRDefault="00783751" w:rsidP="00783751">
      <w:pPr>
        <w:spacing w:line="256" w:lineRule="auto"/>
        <w:rPr>
          <w:rFonts w:ascii="Times New Roman" w:eastAsia="DengXian" w:hAnsi="Times New Roman" w:cs="Times New Roman"/>
          <w:sz w:val="24"/>
          <w:szCs w:val="24"/>
        </w:rPr>
      </w:pPr>
    </w:p>
    <w:p w14:paraId="7A2F0FE9" w14:textId="77777777" w:rsidR="00783751" w:rsidRPr="00783751" w:rsidRDefault="00783751" w:rsidP="00783751">
      <w:pPr>
        <w:spacing w:line="256" w:lineRule="auto"/>
        <w:rPr>
          <w:rFonts w:ascii="Times New Roman" w:eastAsia="DengXian" w:hAnsi="Times New Roman" w:cs="Times New Roman"/>
          <w:sz w:val="24"/>
          <w:szCs w:val="24"/>
        </w:rPr>
      </w:pPr>
    </w:p>
    <w:p w14:paraId="7A82548D" w14:textId="77777777" w:rsidR="00783751" w:rsidRPr="00783751" w:rsidRDefault="00783751" w:rsidP="00783751">
      <w:pPr>
        <w:spacing w:line="256" w:lineRule="auto"/>
        <w:rPr>
          <w:rFonts w:ascii="Times New Roman" w:eastAsia="DengXian" w:hAnsi="Times New Roman" w:cs="Times New Roman"/>
          <w:sz w:val="24"/>
          <w:szCs w:val="24"/>
        </w:rPr>
      </w:pPr>
    </w:p>
    <w:p w14:paraId="74F2AF9D" w14:textId="77777777" w:rsidR="00783751" w:rsidRPr="00783751" w:rsidRDefault="00783751" w:rsidP="00783751">
      <w:pPr>
        <w:spacing w:line="256" w:lineRule="auto"/>
        <w:rPr>
          <w:rFonts w:ascii="Times New Roman" w:eastAsia="DengXian" w:hAnsi="Times New Roman" w:cs="Times New Roman"/>
          <w:sz w:val="24"/>
          <w:szCs w:val="24"/>
        </w:rPr>
      </w:pPr>
    </w:p>
    <w:p w14:paraId="1D4806C2" w14:textId="77777777" w:rsidR="00783751" w:rsidRPr="00783751" w:rsidRDefault="00783751" w:rsidP="00783751">
      <w:pPr>
        <w:spacing w:line="256" w:lineRule="auto"/>
        <w:rPr>
          <w:rFonts w:ascii="Times New Roman" w:eastAsia="DengXian" w:hAnsi="Times New Roman" w:cs="Times New Roman"/>
          <w:sz w:val="24"/>
          <w:szCs w:val="24"/>
        </w:rPr>
      </w:pPr>
    </w:p>
    <w:p w14:paraId="6F380987" w14:textId="77777777" w:rsidR="00783751" w:rsidRPr="00783751" w:rsidRDefault="00783751" w:rsidP="00783751">
      <w:pPr>
        <w:spacing w:line="256" w:lineRule="auto"/>
        <w:rPr>
          <w:rFonts w:ascii="Times New Roman" w:eastAsia="DengXian" w:hAnsi="Times New Roman" w:cs="Times New Roman"/>
          <w:sz w:val="24"/>
          <w:szCs w:val="24"/>
        </w:rPr>
      </w:pPr>
    </w:p>
    <w:p w14:paraId="53D28411" w14:textId="77777777" w:rsidR="00783751" w:rsidRPr="00783751" w:rsidRDefault="00783751" w:rsidP="00783751">
      <w:pPr>
        <w:spacing w:line="256" w:lineRule="auto"/>
        <w:rPr>
          <w:rFonts w:ascii="Times New Roman" w:eastAsia="DengXian" w:hAnsi="Times New Roman" w:cs="Times New Roman"/>
          <w:sz w:val="24"/>
          <w:szCs w:val="24"/>
        </w:rPr>
      </w:pPr>
    </w:p>
    <w:p w14:paraId="4E215C1D" w14:textId="77777777" w:rsidR="00783751" w:rsidRPr="00783751" w:rsidRDefault="00783751" w:rsidP="00783751">
      <w:pPr>
        <w:spacing w:line="256" w:lineRule="auto"/>
        <w:rPr>
          <w:rFonts w:ascii="Times New Roman" w:eastAsia="DengXian" w:hAnsi="Times New Roman" w:cs="Times New Roman"/>
          <w:sz w:val="24"/>
          <w:szCs w:val="24"/>
        </w:rPr>
      </w:pPr>
    </w:p>
    <w:p w14:paraId="70D79980" w14:textId="77777777" w:rsidR="00783751" w:rsidRPr="00783751" w:rsidRDefault="00783751" w:rsidP="00783751">
      <w:pPr>
        <w:spacing w:line="256" w:lineRule="auto"/>
        <w:rPr>
          <w:rFonts w:ascii="Times New Roman" w:eastAsia="DengXian" w:hAnsi="Times New Roman" w:cs="Times New Roman"/>
          <w:sz w:val="24"/>
          <w:szCs w:val="24"/>
        </w:rPr>
      </w:pPr>
    </w:p>
    <w:p w14:paraId="1A28C2F5" w14:textId="77777777" w:rsidR="00783751" w:rsidRPr="00783751" w:rsidRDefault="00783751" w:rsidP="00783751">
      <w:pPr>
        <w:spacing w:line="256" w:lineRule="auto"/>
        <w:rPr>
          <w:rFonts w:ascii="Times New Roman" w:eastAsia="DengXian" w:hAnsi="Times New Roman" w:cs="Times New Roman"/>
          <w:sz w:val="24"/>
          <w:szCs w:val="24"/>
        </w:rPr>
      </w:pPr>
    </w:p>
    <w:p w14:paraId="28CBE36F" w14:textId="77777777" w:rsidR="00783751" w:rsidRPr="00783751" w:rsidRDefault="00783751" w:rsidP="00783751">
      <w:pPr>
        <w:spacing w:line="256" w:lineRule="auto"/>
        <w:rPr>
          <w:rFonts w:ascii="Times New Roman" w:eastAsia="DengXian" w:hAnsi="Times New Roman" w:cs="Times New Roman"/>
          <w:sz w:val="24"/>
          <w:szCs w:val="24"/>
        </w:rPr>
      </w:pPr>
    </w:p>
    <w:p w14:paraId="30E0D62B" w14:textId="77777777" w:rsidR="00783751" w:rsidRPr="00783751" w:rsidRDefault="00783751" w:rsidP="00783751">
      <w:pPr>
        <w:spacing w:line="256" w:lineRule="auto"/>
        <w:rPr>
          <w:rFonts w:ascii="Times New Roman" w:eastAsia="DengXian" w:hAnsi="Times New Roman" w:cs="Times New Roman"/>
          <w:sz w:val="24"/>
          <w:szCs w:val="24"/>
        </w:rPr>
      </w:pPr>
    </w:p>
    <w:p w14:paraId="3C84F5FB" w14:textId="77777777" w:rsidR="00783751" w:rsidRPr="00783751" w:rsidRDefault="00783751" w:rsidP="00783751">
      <w:pPr>
        <w:spacing w:line="256" w:lineRule="auto"/>
        <w:rPr>
          <w:rFonts w:ascii="Times New Roman" w:eastAsia="DengXian" w:hAnsi="Times New Roman" w:cs="Times New Roman"/>
          <w:sz w:val="24"/>
          <w:szCs w:val="24"/>
        </w:rPr>
      </w:pPr>
    </w:p>
    <w:p w14:paraId="53DD672A" w14:textId="77777777" w:rsidR="00783751" w:rsidRPr="00783751" w:rsidRDefault="00783751" w:rsidP="00783751">
      <w:pPr>
        <w:spacing w:line="256" w:lineRule="auto"/>
        <w:rPr>
          <w:rFonts w:ascii="Times New Roman" w:eastAsia="DengXian" w:hAnsi="Times New Roman" w:cs="Times New Roman"/>
          <w:sz w:val="24"/>
          <w:szCs w:val="24"/>
        </w:rPr>
      </w:pPr>
    </w:p>
    <w:p w14:paraId="6FCB8CF2" w14:textId="77777777" w:rsidR="00783751" w:rsidRPr="00783751" w:rsidRDefault="00783751" w:rsidP="00783751">
      <w:pPr>
        <w:spacing w:line="256" w:lineRule="auto"/>
        <w:rPr>
          <w:rFonts w:ascii="Times New Roman" w:eastAsia="DengXian" w:hAnsi="Times New Roman" w:cs="Times New Roman"/>
          <w:sz w:val="24"/>
          <w:szCs w:val="24"/>
        </w:rPr>
      </w:pPr>
    </w:p>
    <w:p w14:paraId="6EEB262F"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6"/>
          <w:szCs w:val="26"/>
        </w:rPr>
      </w:pPr>
      <w:r w:rsidRPr="00783751">
        <w:rPr>
          <w:rFonts w:ascii="Times New Roman" w:eastAsia="DengXian Light" w:hAnsi="Times New Roman" w:cs="Times New Roman"/>
          <w:b/>
          <w:bCs/>
          <w:sz w:val="26"/>
          <w:szCs w:val="26"/>
        </w:rPr>
        <w:lastRenderedPageBreak/>
        <w:t>1. pH and salinity of the experimental region (Zhanjiang, Guangzhou, China)</w:t>
      </w:r>
    </w:p>
    <w:p w14:paraId="4E24C618"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 xml:space="preserve">The experimental location (oyster hatchery) and the Donghai bridge, around where the pH measurements were performed are marked in the map in Figure S1. The average pH of the region calculated from the report is 7.74 ± 0.21. Based on this local adaptation and the projected IPCC scenarios, the experimental pH for the treatments were fixed as 7.7 and 7.4 as the oysters used in the experiment were obtained from this region. The average pH of this region might reach as low as 7.4 by the end of this century. </w:t>
      </w:r>
    </w:p>
    <w:p w14:paraId="73D06BA5"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To estimate the average pH of the experimental region, pH data from the report titled, “Evaluation of the Marine Environment Tracking and Monitoring Results of the Donghai Bridge during the Construction of Yuzhan Expressway” prepared by Marine Resources and Environmental Monitoring Centre of Guangdong Ocean University, China, was used (report dated 03 March 2018, translated from Chinese).</w:t>
      </w:r>
    </w:p>
    <w:p w14:paraId="1DBE8C7C"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Calibri" w:eastAsia="DengXian" w:hAnsi="Calibri" w:cs="Times New Roman"/>
          <w:noProof/>
        </w:rPr>
        <w:drawing>
          <wp:inline distT="0" distB="0" distL="0" distR="0" wp14:anchorId="252E39B1" wp14:editId="7967F6B7">
            <wp:extent cx="5440680" cy="4770120"/>
            <wp:effectExtent l="0" t="0" r="762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0680" cy="4770120"/>
                    </a:xfrm>
                    <a:prstGeom prst="rect">
                      <a:avLst/>
                    </a:prstGeom>
                    <a:noFill/>
                    <a:ln>
                      <a:noFill/>
                    </a:ln>
                  </pic:spPr>
                </pic:pic>
              </a:graphicData>
            </a:graphic>
          </wp:inline>
        </w:drawing>
      </w:r>
    </w:p>
    <w:p w14:paraId="3220281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Pr="00783751">
        <w:rPr>
          <w:rFonts w:ascii="Times New Roman" w:eastAsia="DengXian" w:hAnsi="Times New Roman" w:cs="Times New Roman"/>
          <w:sz w:val="24"/>
          <w:szCs w:val="24"/>
        </w:rPr>
        <w:t xml:space="preserve">: Experimental location and the pH sampling region (used for deciding the pH of the experiment) are marked in the map as (stars) 1 and 2, respectively. The environmental parameter data for the region was obtained from Environmental monitoring centre of the Guangdong Ocean university. [More details are provided in table S1 below] </w:t>
      </w:r>
    </w:p>
    <w:p w14:paraId="16AFF426" w14:textId="77777777" w:rsidR="00783751" w:rsidRPr="00783751" w:rsidRDefault="00783751" w:rsidP="00783751">
      <w:pPr>
        <w:spacing w:line="256" w:lineRule="auto"/>
        <w:rPr>
          <w:rFonts w:ascii="Times New Roman" w:eastAsia="DengXian" w:hAnsi="Times New Roman" w:cs="Times New Roman"/>
          <w:sz w:val="24"/>
          <w:szCs w:val="24"/>
        </w:rPr>
      </w:pPr>
    </w:p>
    <w:p w14:paraId="773602D5" w14:textId="77777777" w:rsidR="00783751" w:rsidRPr="00783751" w:rsidRDefault="00783751" w:rsidP="00783751">
      <w:pPr>
        <w:spacing w:line="256" w:lineRule="auto"/>
        <w:rPr>
          <w:rFonts w:ascii="Times New Roman" w:eastAsia="DengXian" w:hAnsi="Times New Roman" w:cs="Times New Roman"/>
          <w:sz w:val="24"/>
          <w:szCs w:val="24"/>
        </w:rPr>
      </w:pPr>
    </w:p>
    <w:p w14:paraId="6E17ABF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lastRenderedPageBreak/>
        <w:t>Table S1:</w:t>
      </w:r>
      <w:r w:rsidRPr="00783751">
        <w:rPr>
          <w:rFonts w:ascii="Times New Roman" w:eastAsia="DengXian" w:hAnsi="Times New Roman" w:cs="Times New Roman"/>
          <w:sz w:val="24"/>
          <w:szCs w:val="24"/>
        </w:rPr>
        <w:t xml:space="preserve"> Water parameters from the experimental region from October 2017. </w:t>
      </w:r>
    </w:p>
    <w:tbl>
      <w:tblPr>
        <w:tblW w:w="6390" w:type="dxa"/>
        <w:jc w:val="center"/>
        <w:tblLayout w:type="fixed"/>
        <w:tblLook w:val="04A0" w:firstRow="1" w:lastRow="0" w:firstColumn="1" w:lastColumn="0" w:noHBand="0" w:noVBand="1"/>
      </w:tblPr>
      <w:tblGrid>
        <w:gridCol w:w="1333"/>
        <w:gridCol w:w="1796"/>
        <w:gridCol w:w="1560"/>
        <w:gridCol w:w="1701"/>
      </w:tblGrid>
      <w:tr w:rsidR="00783751" w:rsidRPr="00783751" w14:paraId="14603333" w14:textId="77777777" w:rsidTr="00783751">
        <w:trPr>
          <w:trHeight w:val="612"/>
          <w:jc w:val="center"/>
        </w:trPr>
        <w:tc>
          <w:tcPr>
            <w:tcW w:w="1332" w:type="dxa"/>
            <w:tcBorders>
              <w:top w:val="single" w:sz="18" w:space="0" w:color="auto"/>
              <w:left w:val="nil"/>
              <w:bottom w:val="single" w:sz="18" w:space="0" w:color="auto"/>
              <w:right w:val="nil"/>
            </w:tcBorders>
            <w:vAlign w:val="center"/>
            <w:hideMark/>
          </w:tcPr>
          <w:p w14:paraId="1D2C6BCF" w14:textId="77777777" w:rsidR="00783751" w:rsidRPr="00783751" w:rsidRDefault="00783751" w:rsidP="00783751">
            <w:pPr>
              <w:spacing w:after="0" w:line="240" w:lineRule="auto"/>
              <w:jc w:val="center"/>
              <w:rPr>
                <w:rFonts w:ascii="Times New Roman" w:eastAsia="Times New Roman" w:hAnsi="Times New Roman" w:cs="Times New Roman"/>
                <w:b/>
                <w:bCs/>
                <w:color w:val="000000"/>
                <w:sz w:val="24"/>
                <w:szCs w:val="24"/>
              </w:rPr>
            </w:pPr>
            <w:r w:rsidRPr="00783751">
              <w:rPr>
                <w:rFonts w:ascii="Times New Roman" w:eastAsia="Times New Roman" w:hAnsi="Times New Roman" w:cs="Times New Roman"/>
                <w:b/>
                <w:bCs/>
                <w:color w:val="000000"/>
                <w:sz w:val="24"/>
                <w:szCs w:val="24"/>
              </w:rPr>
              <w:t>S.No.</w:t>
            </w:r>
          </w:p>
        </w:tc>
        <w:tc>
          <w:tcPr>
            <w:tcW w:w="1796" w:type="dxa"/>
            <w:tcBorders>
              <w:top w:val="single" w:sz="18" w:space="0" w:color="auto"/>
              <w:left w:val="nil"/>
              <w:bottom w:val="single" w:sz="18" w:space="0" w:color="auto"/>
              <w:right w:val="nil"/>
            </w:tcBorders>
            <w:vAlign w:val="center"/>
            <w:hideMark/>
          </w:tcPr>
          <w:p w14:paraId="4C30B8A5" w14:textId="77777777" w:rsidR="00783751" w:rsidRPr="00783751" w:rsidRDefault="00783751" w:rsidP="00783751">
            <w:pPr>
              <w:spacing w:after="0" w:line="240" w:lineRule="auto"/>
              <w:jc w:val="center"/>
              <w:rPr>
                <w:rFonts w:ascii="Times New Roman" w:eastAsia="Times New Roman" w:hAnsi="Times New Roman" w:cs="Times New Roman"/>
                <w:b/>
                <w:bCs/>
                <w:color w:val="000000"/>
                <w:sz w:val="24"/>
                <w:szCs w:val="24"/>
              </w:rPr>
            </w:pPr>
            <w:r w:rsidRPr="00783751">
              <w:rPr>
                <w:rFonts w:ascii="Times New Roman" w:eastAsia="Times New Roman" w:hAnsi="Times New Roman" w:cs="Times New Roman"/>
                <w:b/>
                <w:bCs/>
                <w:color w:val="000000"/>
                <w:sz w:val="24"/>
                <w:szCs w:val="24"/>
              </w:rPr>
              <w:t>Temperature</w:t>
            </w:r>
          </w:p>
        </w:tc>
        <w:tc>
          <w:tcPr>
            <w:tcW w:w="1560" w:type="dxa"/>
            <w:tcBorders>
              <w:top w:val="single" w:sz="18" w:space="0" w:color="auto"/>
              <w:left w:val="nil"/>
              <w:bottom w:val="single" w:sz="18" w:space="0" w:color="auto"/>
              <w:right w:val="nil"/>
            </w:tcBorders>
            <w:vAlign w:val="center"/>
            <w:hideMark/>
          </w:tcPr>
          <w:p w14:paraId="0428609F" w14:textId="77777777" w:rsidR="00783751" w:rsidRPr="00783751" w:rsidRDefault="00783751" w:rsidP="00783751">
            <w:pPr>
              <w:spacing w:after="0" w:line="240" w:lineRule="auto"/>
              <w:jc w:val="center"/>
              <w:rPr>
                <w:rFonts w:ascii="Times New Roman" w:eastAsia="Times New Roman" w:hAnsi="Times New Roman" w:cs="Times New Roman"/>
                <w:b/>
                <w:bCs/>
                <w:color w:val="000000"/>
                <w:sz w:val="24"/>
                <w:szCs w:val="24"/>
              </w:rPr>
            </w:pPr>
            <w:r w:rsidRPr="00783751">
              <w:rPr>
                <w:rFonts w:ascii="Times New Roman" w:eastAsia="Times New Roman" w:hAnsi="Times New Roman" w:cs="Times New Roman"/>
                <w:b/>
                <w:bCs/>
                <w:color w:val="000000"/>
                <w:sz w:val="24"/>
                <w:szCs w:val="24"/>
              </w:rPr>
              <w:t>pH</w:t>
            </w:r>
          </w:p>
        </w:tc>
        <w:tc>
          <w:tcPr>
            <w:tcW w:w="1701" w:type="dxa"/>
            <w:tcBorders>
              <w:top w:val="single" w:sz="18" w:space="0" w:color="auto"/>
              <w:left w:val="nil"/>
              <w:bottom w:val="single" w:sz="18" w:space="0" w:color="auto"/>
              <w:right w:val="nil"/>
            </w:tcBorders>
            <w:vAlign w:val="center"/>
            <w:hideMark/>
          </w:tcPr>
          <w:p w14:paraId="1C0F5C9A" w14:textId="77777777" w:rsidR="00783751" w:rsidRPr="00783751" w:rsidRDefault="00783751" w:rsidP="00783751">
            <w:pPr>
              <w:spacing w:after="0" w:line="240" w:lineRule="auto"/>
              <w:jc w:val="center"/>
              <w:rPr>
                <w:rFonts w:ascii="Times New Roman" w:eastAsia="Times New Roman" w:hAnsi="Times New Roman" w:cs="Times New Roman"/>
                <w:b/>
                <w:bCs/>
                <w:color w:val="000000"/>
                <w:sz w:val="24"/>
                <w:szCs w:val="24"/>
              </w:rPr>
            </w:pPr>
            <w:r w:rsidRPr="00783751">
              <w:rPr>
                <w:rFonts w:ascii="Times New Roman" w:eastAsia="Times New Roman" w:hAnsi="Times New Roman" w:cs="Times New Roman"/>
                <w:b/>
                <w:bCs/>
                <w:color w:val="000000"/>
                <w:sz w:val="24"/>
                <w:szCs w:val="24"/>
              </w:rPr>
              <w:t xml:space="preserve">Salinity (% </w:t>
            </w:r>
            <w:r w:rsidRPr="00783751">
              <w:rPr>
                <w:rFonts w:ascii="Times New Roman" w:eastAsia="Times New Roman" w:hAnsi="Times New Roman" w:cs="Times New Roman"/>
                <w:b/>
                <w:bCs/>
                <w:color w:val="000000"/>
                <w:sz w:val="24"/>
                <w:szCs w:val="24"/>
                <w:vertAlign w:val="subscript"/>
              </w:rPr>
              <w:t>0</w:t>
            </w:r>
            <w:r w:rsidRPr="00783751">
              <w:rPr>
                <w:rFonts w:ascii="Times New Roman" w:eastAsia="Times New Roman" w:hAnsi="Times New Roman" w:cs="Times New Roman"/>
                <w:b/>
                <w:bCs/>
                <w:color w:val="000000"/>
                <w:sz w:val="24"/>
                <w:szCs w:val="24"/>
              </w:rPr>
              <w:t>)</w:t>
            </w:r>
          </w:p>
        </w:tc>
      </w:tr>
      <w:tr w:rsidR="00783751" w:rsidRPr="00783751" w14:paraId="66641745" w14:textId="77777777" w:rsidTr="00783751">
        <w:trPr>
          <w:trHeight w:val="300"/>
          <w:jc w:val="center"/>
        </w:trPr>
        <w:tc>
          <w:tcPr>
            <w:tcW w:w="1332" w:type="dxa"/>
            <w:tcBorders>
              <w:top w:val="single" w:sz="18" w:space="0" w:color="auto"/>
              <w:left w:val="nil"/>
              <w:bottom w:val="nil"/>
              <w:right w:val="nil"/>
            </w:tcBorders>
            <w:vAlign w:val="center"/>
            <w:hideMark/>
          </w:tcPr>
          <w:p w14:paraId="4998E84B"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w:t>
            </w:r>
          </w:p>
        </w:tc>
        <w:tc>
          <w:tcPr>
            <w:tcW w:w="1796" w:type="dxa"/>
            <w:tcBorders>
              <w:top w:val="single" w:sz="18" w:space="0" w:color="auto"/>
              <w:left w:val="nil"/>
              <w:bottom w:val="nil"/>
              <w:right w:val="nil"/>
            </w:tcBorders>
            <w:vAlign w:val="center"/>
            <w:hideMark/>
          </w:tcPr>
          <w:p w14:paraId="0A146B01"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28</w:t>
            </w:r>
          </w:p>
        </w:tc>
        <w:tc>
          <w:tcPr>
            <w:tcW w:w="1560" w:type="dxa"/>
            <w:tcBorders>
              <w:top w:val="single" w:sz="18" w:space="0" w:color="auto"/>
              <w:left w:val="nil"/>
              <w:bottom w:val="nil"/>
              <w:right w:val="nil"/>
            </w:tcBorders>
            <w:vAlign w:val="center"/>
            <w:hideMark/>
          </w:tcPr>
          <w:p w14:paraId="4C59AC1A"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7.92</w:t>
            </w:r>
          </w:p>
        </w:tc>
        <w:tc>
          <w:tcPr>
            <w:tcW w:w="1701" w:type="dxa"/>
            <w:tcBorders>
              <w:top w:val="single" w:sz="18" w:space="0" w:color="auto"/>
              <w:left w:val="nil"/>
              <w:bottom w:val="nil"/>
              <w:right w:val="nil"/>
            </w:tcBorders>
            <w:vAlign w:val="center"/>
            <w:hideMark/>
          </w:tcPr>
          <w:p w14:paraId="272C37C4"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21.0273</w:t>
            </w:r>
          </w:p>
        </w:tc>
      </w:tr>
      <w:tr w:rsidR="00783751" w:rsidRPr="00783751" w14:paraId="4F6DDB1D" w14:textId="77777777" w:rsidTr="00783751">
        <w:trPr>
          <w:trHeight w:val="300"/>
          <w:jc w:val="center"/>
        </w:trPr>
        <w:tc>
          <w:tcPr>
            <w:tcW w:w="1332" w:type="dxa"/>
            <w:vAlign w:val="center"/>
            <w:hideMark/>
          </w:tcPr>
          <w:p w14:paraId="28DD8D55"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2</w:t>
            </w:r>
          </w:p>
        </w:tc>
        <w:tc>
          <w:tcPr>
            <w:tcW w:w="1796" w:type="dxa"/>
            <w:vAlign w:val="center"/>
            <w:hideMark/>
          </w:tcPr>
          <w:p w14:paraId="5683B27F"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28.4</w:t>
            </w:r>
          </w:p>
        </w:tc>
        <w:tc>
          <w:tcPr>
            <w:tcW w:w="1560" w:type="dxa"/>
            <w:vAlign w:val="center"/>
            <w:hideMark/>
          </w:tcPr>
          <w:p w14:paraId="156389F5"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7.98</w:t>
            </w:r>
          </w:p>
        </w:tc>
        <w:tc>
          <w:tcPr>
            <w:tcW w:w="1701" w:type="dxa"/>
            <w:vAlign w:val="center"/>
            <w:hideMark/>
          </w:tcPr>
          <w:p w14:paraId="26B02AFC"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21.6053</w:t>
            </w:r>
          </w:p>
        </w:tc>
      </w:tr>
      <w:tr w:rsidR="00783751" w:rsidRPr="00783751" w14:paraId="6FA591FD" w14:textId="77777777" w:rsidTr="00783751">
        <w:trPr>
          <w:trHeight w:val="300"/>
          <w:jc w:val="center"/>
        </w:trPr>
        <w:tc>
          <w:tcPr>
            <w:tcW w:w="1332" w:type="dxa"/>
            <w:vAlign w:val="center"/>
            <w:hideMark/>
          </w:tcPr>
          <w:p w14:paraId="447BD20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3</w:t>
            </w:r>
          </w:p>
        </w:tc>
        <w:tc>
          <w:tcPr>
            <w:tcW w:w="1796" w:type="dxa"/>
            <w:vAlign w:val="center"/>
            <w:hideMark/>
          </w:tcPr>
          <w:p w14:paraId="5D3474D6"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28.4</w:t>
            </w:r>
          </w:p>
        </w:tc>
        <w:tc>
          <w:tcPr>
            <w:tcW w:w="1560" w:type="dxa"/>
            <w:vAlign w:val="center"/>
            <w:hideMark/>
          </w:tcPr>
          <w:p w14:paraId="407314FA"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7.56</w:t>
            </w:r>
          </w:p>
        </w:tc>
        <w:tc>
          <w:tcPr>
            <w:tcW w:w="1701" w:type="dxa"/>
            <w:vAlign w:val="center"/>
            <w:hideMark/>
          </w:tcPr>
          <w:p w14:paraId="19F88F7E"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14.6191</w:t>
            </w:r>
          </w:p>
        </w:tc>
      </w:tr>
      <w:tr w:rsidR="00783751" w:rsidRPr="00783751" w14:paraId="69181217" w14:textId="77777777" w:rsidTr="00783751">
        <w:trPr>
          <w:trHeight w:val="300"/>
          <w:jc w:val="center"/>
        </w:trPr>
        <w:tc>
          <w:tcPr>
            <w:tcW w:w="1332" w:type="dxa"/>
            <w:vAlign w:val="center"/>
            <w:hideMark/>
          </w:tcPr>
          <w:p w14:paraId="3DDE801C"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4</w:t>
            </w:r>
          </w:p>
        </w:tc>
        <w:tc>
          <w:tcPr>
            <w:tcW w:w="1796" w:type="dxa"/>
            <w:vAlign w:val="center"/>
            <w:hideMark/>
          </w:tcPr>
          <w:p w14:paraId="1BE58CEA"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28.6</w:t>
            </w:r>
          </w:p>
        </w:tc>
        <w:tc>
          <w:tcPr>
            <w:tcW w:w="1560" w:type="dxa"/>
            <w:vAlign w:val="center"/>
            <w:hideMark/>
          </w:tcPr>
          <w:p w14:paraId="505B9F36"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7.86</w:t>
            </w:r>
          </w:p>
        </w:tc>
        <w:tc>
          <w:tcPr>
            <w:tcW w:w="1701" w:type="dxa"/>
            <w:vAlign w:val="center"/>
            <w:hideMark/>
          </w:tcPr>
          <w:p w14:paraId="65F7A8EA"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14.5473</w:t>
            </w:r>
          </w:p>
        </w:tc>
      </w:tr>
      <w:tr w:rsidR="00783751" w:rsidRPr="00783751" w14:paraId="55F01FE2" w14:textId="77777777" w:rsidTr="00783751">
        <w:trPr>
          <w:trHeight w:val="300"/>
          <w:jc w:val="center"/>
        </w:trPr>
        <w:tc>
          <w:tcPr>
            <w:tcW w:w="1332" w:type="dxa"/>
            <w:vAlign w:val="center"/>
            <w:hideMark/>
          </w:tcPr>
          <w:p w14:paraId="5B7AEA93"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5</w:t>
            </w:r>
          </w:p>
        </w:tc>
        <w:tc>
          <w:tcPr>
            <w:tcW w:w="1796" w:type="dxa"/>
            <w:vAlign w:val="center"/>
            <w:hideMark/>
          </w:tcPr>
          <w:p w14:paraId="1585EAAA"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27.9</w:t>
            </w:r>
          </w:p>
        </w:tc>
        <w:tc>
          <w:tcPr>
            <w:tcW w:w="1560" w:type="dxa"/>
            <w:vAlign w:val="center"/>
            <w:hideMark/>
          </w:tcPr>
          <w:p w14:paraId="4D882664"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7.54</w:t>
            </w:r>
          </w:p>
        </w:tc>
        <w:tc>
          <w:tcPr>
            <w:tcW w:w="1701" w:type="dxa"/>
            <w:vAlign w:val="center"/>
            <w:hideMark/>
          </w:tcPr>
          <w:p w14:paraId="7B35B1BA"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14.8632</w:t>
            </w:r>
          </w:p>
        </w:tc>
      </w:tr>
      <w:tr w:rsidR="00783751" w:rsidRPr="00783751" w14:paraId="40A3878D" w14:textId="77777777" w:rsidTr="00783751">
        <w:trPr>
          <w:trHeight w:val="300"/>
          <w:jc w:val="center"/>
        </w:trPr>
        <w:tc>
          <w:tcPr>
            <w:tcW w:w="1332" w:type="dxa"/>
            <w:vAlign w:val="center"/>
            <w:hideMark/>
          </w:tcPr>
          <w:p w14:paraId="78040FEB"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6</w:t>
            </w:r>
          </w:p>
        </w:tc>
        <w:tc>
          <w:tcPr>
            <w:tcW w:w="1796" w:type="dxa"/>
            <w:vAlign w:val="center"/>
            <w:hideMark/>
          </w:tcPr>
          <w:p w14:paraId="4EE39D03"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28</w:t>
            </w:r>
          </w:p>
        </w:tc>
        <w:tc>
          <w:tcPr>
            <w:tcW w:w="1560" w:type="dxa"/>
            <w:vAlign w:val="center"/>
            <w:hideMark/>
          </w:tcPr>
          <w:p w14:paraId="0D0B52A3"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7.52</w:t>
            </w:r>
          </w:p>
        </w:tc>
        <w:tc>
          <w:tcPr>
            <w:tcW w:w="1701" w:type="dxa"/>
            <w:vAlign w:val="center"/>
            <w:hideMark/>
          </w:tcPr>
          <w:p w14:paraId="066DE2D4"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15.1747</w:t>
            </w:r>
          </w:p>
        </w:tc>
      </w:tr>
      <w:tr w:rsidR="00783751" w:rsidRPr="00783751" w14:paraId="19B0F351" w14:textId="77777777" w:rsidTr="00783751">
        <w:trPr>
          <w:trHeight w:val="300"/>
          <w:jc w:val="center"/>
        </w:trPr>
        <w:tc>
          <w:tcPr>
            <w:tcW w:w="1332" w:type="dxa"/>
            <w:vAlign w:val="center"/>
            <w:hideMark/>
          </w:tcPr>
          <w:p w14:paraId="5C941053"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7</w:t>
            </w:r>
          </w:p>
        </w:tc>
        <w:tc>
          <w:tcPr>
            <w:tcW w:w="1796" w:type="dxa"/>
            <w:vAlign w:val="center"/>
            <w:hideMark/>
          </w:tcPr>
          <w:p w14:paraId="374333C4"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27.9</w:t>
            </w:r>
          </w:p>
        </w:tc>
        <w:tc>
          <w:tcPr>
            <w:tcW w:w="1560" w:type="dxa"/>
            <w:vAlign w:val="center"/>
            <w:hideMark/>
          </w:tcPr>
          <w:p w14:paraId="2825CA75"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7.51</w:t>
            </w:r>
          </w:p>
        </w:tc>
        <w:tc>
          <w:tcPr>
            <w:tcW w:w="1701" w:type="dxa"/>
            <w:vAlign w:val="center"/>
            <w:hideMark/>
          </w:tcPr>
          <w:p w14:paraId="4CD4C5B1"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14.9917</w:t>
            </w:r>
          </w:p>
        </w:tc>
      </w:tr>
      <w:tr w:rsidR="00783751" w:rsidRPr="00783751" w14:paraId="554F379E" w14:textId="77777777" w:rsidTr="00783751">
        <w:trPr>
          <w:trHeight w:val="300"/>
          <w:jc w:val="center"/>
        </w:trPr>
        <w:tc>
          <w:tcPr>
            <w:tcW w:w="1332" w:type="dxa"/>
            <w:vAlign w:val="center"/>
            <w:hideMark/>
          </w:tcPr>
          <w:p w14:paraId="34732000"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8</w:t>
            </w:r>
          </w:p>
        </w:tc>
        <w:tc>
          <w:tcPr>
            <w:tcW w:w="1796" w:type="dxa"/>
            <w:vAlign w:val="center"/>
            <w:hideMark/>
          </w:tcPr>
          <w:p w14:paraId="3F9F74F8"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27.7</w:t>
            </w:r>
          </w:p>
        </w:tc>
        <w:tc>
          <w:tcPr>
            <w:tcW w:w="1560" w:type="dxa"/>
            <w:vAlign w:val="center"/>
            <w:hideMark/>
          </w:tcPr>
          <w:p w14:paraId="6357272F"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7.52</w:t>
            </w:r>
          </w:p>
        </w:tc>
        <w:tc>
          <w:tcPr>
            <w:tcW w:w="1701" w:type="dxa"/>
            <w:vAlign w:val="center"/>
            <w:hideMark/>
          </w:tcPr>
          <w:p w14:paraId="21870ECB"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15.165</w:t>
            </w:r>
          </w:p>
        </w:tc>
      </w:tr>
      <w:tr w:rsidR="00783751" w:rsidRPr="00783751" w14:paraId="354C73C8" w14:textId="77777777" w:rsidTr="00783751">
        <w:trPr>
          <w:trHeight w:val="300"/>
          <w:jc w:val="center"/>
        </w:trPr>
        <w:tc>
          <w:tcPr>
            <w:tcW w:w="1332" w:type="dxa"/>
            <w:vAlign w:val="center"/>
            <w:hideMark/>
          </w:tcPr>
          <w:p w14:paraId="5B15993D"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9</w:t>
            </w:r>
          </w:p>
        </w:tc>
        <w:tc>
          <w:tcPr>
            <w:tcW w:w="1796" w:type="dxa"/>
            <w:vAlign w:val="center"/>
            <w:hideMark/>
          </w:tcPr>
          <w:p w14:paraId="66A4A820"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21.9</w:t>
            </w:r>
          </w:p>
        </w:tc>
        <w:tc>
          <w:tcPr>
            <w:tcW w:w="1560" w:type="dxa"/>
            <w:vAlign w:val="center"/>
            <w:hideMark/>
          </w:tcPr>
          <w:p w14:paraId="55D2D433"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7.8</w:t>
            </w:r>
          </w:p>
        </w:tc>
        <w:tc>
          <w:tcPr>
            <w:tcW w:w="1701" w:type="dxa"/>
            <w:vAlign w:val="center"/>
            <w:hideMark/>
          </w:tcPr>
          <w:p w14:paraId="14239D0B"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24.3651</w:t>
            </w:r>
          </w:p>
        </w:tc>
      </w:tr>
      <w:tr w:rsidR="00783751" w:rsidRPr="00783751" w14:paraId="48E85A69" w14:textId="77777777" w:rsidTr="00783751">
        <w:trPr>
          <w:trHeight w:val="300"/>
          <w:jc w:val="center"/>
        </w:trPr>
        <w:tc>
          <w:tcPr>
            <w:tcW w:w="1332" w:type="dxa"/>
            <w:vAlign w:val="center"/>
            <w:hideMark/>
          </w:tcPr>
          <w:p w14:paraId="51028FC1"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10</w:t>
            </w:r>
          </w:p>
        </w:tc>
        <w:tc>
          <w:tcPr>
            <w:tcW w:w="1796" w:type="dxa"/>
            <w:vAlign w:val="center"/>
            <w:hideMark/>
          </w:tcPr>
          <w:p w14:paraId="6A51BF9E" w14:textId="77777777" w:rsidR="00783751" w:rsidRPr="00783751" w:rsidRDefault="00783751" w:rsidP="00783751">
            <w:pPr>
              <w:spacing w:after="0" w:line="240" w:lineRule="auto"/>
              <w:ind w:right="220"/>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23</w:t>
            </w:r>
          </w:p>
        </w:tc>
        <w:tc>
          <w:tcPr>
            <w:tcW w:w="1560" w:type="dxa"/>
            <w:vAlign w:val="center"/>
            <w:hideMark/>
          </w:tcPr>
          <w:p w14:paraId="5D310ECD"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8.2</w:t>
            </w:r>
          </w:p>
        </w:tc>
        <w:tc>
          <w:tcPr>
            <w:tcW w:w="1701" w:type="dxa"/>
            <w:vAlign w:val="center"/>
            <w:hideMark/>
          </w:tcPr>
          <w:p w14:paraId="3E11B8B9"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25.0665</w:t>
            </w:r>
          </w:p>
        </w:tc>
      </w:tr>
      <w:tr w:rsidR="00783751" w:rsidRPr="00783751" w14:paraId="109DD9E3" w14:textId="77777777" w:rsidTr="00783751">
        <w:trPr>
          <w:trHeight w:val="300"/>
          <w:jc w:val="center"/>
        </w:trPr>
        <w:tc>
          <w:tcPr>
            <w:tcW w:w="1332" w:type="dxa"/>
            <w:vAlign w:val="center"/>
            <w:hideMark/>
          </w:tcPr>
          <w:p w14:paraId="14E159BF"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11</w:t>
            </w:r>
          </w:p>
        </w:tc>
        <w:tc>
          <w:tcPr>
            <w:tcW w:w="1796" w:type="dxa"/>
            <w:vAlign w:val="center"/>
            <w:hideMark/>
          </w:tcPr>
          <w:p w14:paraId="243CA192"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19.8</w:t>
            </w:r>
          </w:p>
        </w:tc>
        <w:tc>
          <w:tcPr>
            <w:tcW w:w="1560" w:type="dxa"/>
            <w:vAlign w:val="center"/>
            <w:hideMark/>
          </w:tcPr>
          <w:p w14:paraId="450F25D2"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7.66</w:t>
            </w:r>
          </w:p>
        </w:tc>
        <w:tc>
          <w:tcPr>
            <w:tcW w:w="1701" w:type="dxa"/>
            <w:vAlign w:val="center"/>
            <w:hideMark/>
          </w:tcPr>
          <w:p w14:paraId="712AC393"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16.3415</w:t>
            </w:r>
          </w:p>
        </w:tc>
      </w:tr>
      <w:tr w:rsidR="00783751" w:rsidRPr="00783751" w14:paraId="062C6766" w14:textId="77777777" w:rsidTr="00783751">
        <w:trPr>
          <w:trHeight w:val="300"/>
          <w:jc w:val="center"/>
        </w:trPr>
        <w:tc>
          <w:tcPr>
            <w:tcW w:w="1332" w:type="dxa"/>
            <w:vAlign w:val="center"/>
            <w:hideMark/>
          </w:tcPr>
          <w:p w14:paraId="12BC9A2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12</w:t>
            </w:r>
          </w:p>
        </w:tc>
        <w:tc>
          <w:tcPr>
            <w:tcW w:w="1796" w:type="dxa"/>
            <w:vAlign w:val="center"/>
            <w:hideMark/>
          </w:tcPr>
          <w:p w14:paraId="6871B476"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20.8</w:t>
            </w:r>
          </w:p>
        </w:tc>
        <w:tc>
          <w:tcPr>
            <w:tcW w:w="1560" w:type="dxa"/>
            <w:vAlign w:val="center"/>
            <w:hideMark/>
          </w:tcPr>
          <w:p w14:paraId="6D24EFDA"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8.04</w:t>
            </w:r>
          </w:p>
        </w:tc>
        <w:tc>
          <w:tcPr>
            <w:tcW w:w="1701" w:type="dxa"/>
            <w:vAlign w:val="center"/>
            <w:hideMark/>
          </w:tcPr>
          <w:p w14:paraId="3D1267FF"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16.08999</w:t>
            </w:r>
          </w:p>
        </w:tc>
      </w:tr>
      <w:tr w:rsidR="00783751" w:rsidRPr="00783751" w14:paraId="495C3BEA" w14:textId="77777777" w:rsidTr="00783751">
        <w:trPr>
          <w:trHeight w:val="300"/>
          <w:jc w:val="center"/>
        </w:trPr>
        <w:tc>
          <w:tcPr>
            <w:tcW w:w="1332" w:type="dxa"/>
            <w:vAlign w:val="center"/>
            <w:hideMark/>
          </w:tcPr>
          <w:p w14:paraId="70876BA6"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13</w:t>
            </w:r>
          </w:p>
        </w:tc>
        <w:tc>
          <w:tcPr>
            <w:tcW w:w="1796" w:type="dxa"/>
            <w:vAlign w:val="center"/>
            <w:hideMark/>
          </w:tcPr>
          <w:p w14:paraId="1639B6F8"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19.6</w:t>
            </w:r>
          </w:p>
        </w:tc>
        <w:tc>
          <w:tcPr>
            <w:tcW w:w="1560" w:type="dxa"/>
            <w:vAlign w:val="center"/>
            <w:hideMark/>
          </w:tcPr>
          <w:p w14:paraId="3F2CFEB8"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7.7</w:t>
            </w:r>
          </w:p>
        </w:tc>
        <w:tc>
          <w:tcPr>
            <w:tcW w:w="1701" w:type="dxa"/>
            <w:vAlign w:val="center"/>
            <w:hideMark/>
          </w:tcPr>
          <w:p w14:paraId="3C349C48"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16.3193</w:t>
            </w:r>
          </w:p>
        </w:tc>
      </w:tr>
      <w:tr w:rsidR="00783751" w:rsidRPr="00783751" w14:paraId="541BA70B" w14:textId="77777777" w:rsidTr="00783751">
        <w:trPr>
          <w:trHeight w:val="300"/>
          <w:jc w:val="center"/>
        </w:trPr>
        <w:tc>
          <w:tcPr>
            <w:tcW w:w="1332" w:type="dxa"/>
            <w:vAlign w:val="center"/>
            <w:hideMark/>
          </w:tcPr>
          <w:p w14:paraId="72735DF7"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14</w:t>
            </w:r>
          </w:p>
        </w:tc>
        <w:tc>
          <w:tcPr>
            <w:tcW w:w="1796" w:type="dxa"/>
            <w:vAlign w:val="center"/>
            <w:hideMark/>
          </w:tcPr>
          <w:p w14:paraId="4EE8C464"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19.8</w:t>
            </w:r>
          </w:p>
        </w:tc>
        <w:tc>
          <w:tcPr>
            <w:tcW w:w="1560" w:type="dxa"/>
            <w:vAlign w:val="center"/>
            <w:hideMark/>
          </w:tcPr>
          <w:p w14:paraId="52C30D50"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7.67</w:t>
            </w:r>
          </w:p>
        </w:tc>
        <w:tc>
          <w:tcPr>
            <w:tcW w:w="1701" w:type="dxa"/>
            <w:vAlign w:val="center"/>
            <w:hideMark/>
          </w:tcPr>
          <w:p w14:paraId="1FE29FDD"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16.6513</w:t>
            </w:r>
          </w:p>
        </w:tc>
      </w:tr>
      <w:tr w:rsidR="00783751" w:rsidRPr="00783751" w14:paraId="1D25A6C8" w14:textId="77777777" w:rsidTr="00783751">
        <w:trPr>
          <w:trHeight w:val="300"/>
          <w:jc w:val="center"/>
        </w:trPr>
        <w:tc>
          <w:tcPr>
            <w:tcW w:w="1332" w:type="dxa"/>
            <w:vAlign w:val="center"/>
            <w:hideMark/>
          </w:tcPr>
          <w:p w14:paraId="43E42EF5"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15</w:t>
            </w:r>
          </w:p>
        </w:tc>
        <w:tc>
          <w:tcPr>
            <w:tcW w:w="1796" w:type="dxa"/>
            <w:vAlign w:val="center"/>
            <w:hideMark/>
          </w:tcPr>
          <w:p w14:paraId="23EA3E4E"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19.2</w:t>
            </w:r>
          </w:p>
        </w:tc>
        <w:tc>
          <w:tcPr>
            <w:tcW w:w="1560" w:type="dxa"/>
            <w:vAlign w:val="center"/>
            <w:hideMark/>
          </w:tcPr>
          <w:p w14:paraId="6C64ECE2"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7.68</w:t>
            </w:r>
          </w:p>
        </w:tc>
        <w:tc>
          <w:tcPr>
            <w:tcW w:w="1701" w:type="dxa"/>
            <w:vAlign w:val="center"/>
            <w:hideMark/>
          </w:tcPr>
          <w:p w14:paraId="76E07CEE"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16.7883</w:t>
            </w:r>
          </w:p>
        </w:tc>
      </w:tr>
      <w:tr w:rsidR="00783751" w:rsidRPr="00783751" w14:paraId="6EE85797" w14:textId="77777777" w:rsidTr="00783751">
        <w:trPr>
          <w:trHeight w:val="300"/>
          <w:jc w:val="center"/>
        </w:trPr>
        <w:tc>
          <w:tcPr>
            <w:tcW w:w="1332" w:type="dxa"/>
            <w:tcBorders>
              <w:top w:val="nil"/>
              <w:left w:val="nil"/>
              <w:bottom w:val="single" w:sz="18" w:space="0" w:color="auto"/>
              <w:right w:val="nil"/>
            </w:tcBorders>
            <w:vAlign w:val="center"/>
            <w:hideMark/>
          </w:tcPr>
          <w:p w14:paraId="487C04EC"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16</w:t>
            </w:r>
          </w:p>
        </w:tc>
        <w:tc>
          <w:tcPr>
            <w:tcW w:w="1796" w:type="dxa"/>
            <w:tcBorders>
              <w:top w:val="nil"/>
              <w:left w:val="nil"/>
              <w:bottom w:val="single" w:sz="18" w:space="0" w:color="auto"/>
              <w:right w:val="nil"/>
            </w:tcBorders>
            <w:vAlign w:val="center"/>
            <w:hideMark/>
          </w:tcPr>
          <w:p w14:paraId="58D5A966"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19.4</w:t>
            </w:r>
          </w:p>
        </w:tc>
        <w:tc>
          <w:tcPr>
            <w:tcW w:w="1560" w:type="dxa"/>
            <w:tcBorders>
              <w:top w:val="nil"/>
              <w:left w:val="nil"/>
              <w:bottom w:val="single" w:sz="18" w:space="0" w:color="auto"/>
              <w:right w:val="nil"/>
            </w:tcBorders>
            <w:vAlign w:val="center"/>
            <w:hideMark/>
          </w:tcPr>
          <w:p w14:paraId="17D09BD4"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7.63</w:t>
            </w:r>
          </w:p>
        </w:tc>
        <w:tc>
          <w:tcPr>
            <w:tcW w:w="1701" w:type="dxa"/>
            <w:tcBorders>
              <w:top w:val="nil"/>
              <w:left w:val="nil"/>
              <w:bottom w:val="single" w:sz="18" w:space="0" w:color="auto"/>
              <w:right w:val="nil"/>
            </w:tcBorders>
            <w:vAlign w:val="center"/>
            <w:hideMark/>
          </w:tcPr>
          <w:p w14:paraId="38F6CB77"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16.9409</w:t>
            </w:r>
          </w:p>
        </w:tc>
      </w:tr>
      <w:tr w:rsidR="00783751" w:rsidRPr="00783751" w14:paraId="4C5D4C24" w14:textId="77777777" w:rsidTr="00783751">
        <w:trPr>
          <w:trHeight w:val="300"/>
          <w:jc w:val="center"/>
        </w:trPr>
        <w:tc>
          <w:tcPr>
            <w:tcW w:w="1332" w:type="dxa"/>
            <w:tcBorders>
              <w:top w:val="single" w:sz="18" w:space="0" w:color="auto"/>
              <w:left w:val="nil"/>
              <w:bottom w:val="single" w:sz="18" w:space="0" w:color="auto"/>
              <w:right w:val="nil"/>
            </w:tcBorders>
            <w:vAlign w:val="center"/>
            <w:hideMark/>
          </w:tcPr>
          <w:p w14:paraId="62752102" w14:textId="77777777" w:rsidR="00783751" w:rsidRPr="00783751" w:rsidRDefault="00783751" w:rsidP="00783751">
            <w:pPr>
              <w:spacing w:after="0" w:line="240" w:lineRule="auto"/>
              <w:jc w:val="center"/>
              <w:rPr>
                <w:rFonts w:ascii="Times New Roman" w:eastAsia="Times New Roman" w:hAnsi="Times New Roman" w:cs="Times New Roman"/>
                <w:b/>
                <w:bCs/>
                <w:color w:val="000000"/>
                <w:sz w:val="24"/>
                <w:szCs w:val="24"/>
              </w:rPr>
            </w:pPr>
            <w:r w:rsidRPr="00783751">
              <w:rPr>
                <w:rFonts w:ascii="Times New Roman" w:eastAsia="Times New Roman" w:hAnsi="Times New Roman" w:cs="Times New Roman"/>
                <w:b/>
                <w:bCs/>
                <w:color w:val="000000"/>
                <w:sz w:val="24"/>
                <w:szCs w:val="24"/>
              </w:rPr>
              <w:t>Average</w:t>
            </w:r>
          </w:p>
        </w:tc>
        <w:tc>
          <w:tcPr>
            <w:tcW w:w="1796" w:type="dxa"/>
            <w:tcBorders>
              <w:top w:val="single" w:sz="18" w:space="0" w:color="auto"/>
              <w:left w:val="nil"/>
              <w:bottom w:val="single" w:sz="18" w:space="0" w:color="auto"/>
              <w:right w:val="nil"/>
            </w:tcBorders>
            <w:vAlign w:val="center"/>
            <w:hideMark/>
          </w:tcPr>
          <w:p w14:paraId="42802BF5"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24.28 ± 4.08</w:t>
            </w:r>
          </w:p>
        </w:tc>
        <w:tc>
          <w:tcPr>
            <w:tcW w:w="1560" w:type="dxa"/>
            <w:tcBorders>
              <w:top w:val="single" w:sz="18" w:space="0" w:color="auto"/>
              <w:left w:val="nil"/>
              <w:bottom w:val="single" w:sz="18" w:space="0" w:color="auto"/>
              <w:right w:val="nil"/>
            </w:tcBorders>
            <w:vAlign w:val="center"/>
            <w:hideMark/>
          </w:tcPr>
          <w:p w14:paraId="4A2334DD"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7.74 ± 0.21</w:t>
            </w:r>
          </w:p>
        </w:tc>
        <w:tc>
          <w:tcPr>
            <w:tcW w:w="1701" w:type="dxa"/>
            <w:tcBorders>
              <w:top w:val="single" w:sz="18" w:space="0" w:color="auto"/>
              <w:left w:val="nil"/>
              <w:bottom w:val="single" w:sz="18" w:space="0" w:color="auto"/>
              <w:right w:val="nil"/>
            </w:tcBorders>
            <w:vAlign w:val="center"/>
            <w:hideMark/>
          </w:tcPr>
          <w:p w14:paraId="43AFDA7A" w14:textId="77777777" w:rsidR="00783751" w:rsidRPr="00783751" w:rsidRDefault="00783751" w:rsidP="00783751">
            <w:pPr>
              <w:spacing w:after="0" w:line="240" w:lineRule="auto"/>
              <w:jc w:val="center"/>
              <w:rPr>
                <w:rFonts w:ascii="Times New Roman" w:eastAsia="SimSun" w:hAnsi="Times New Roman" w:cs="Times New Roman"/>
                <w:color w:val="000000"/>
                <w:sz w:val="24"/>
                <w:szCs w:val="24"/>
              </w:rPr>
            </w:pPr>
            <w:r w:rsidRPr="00783751">
              <w:rPr>
                <w:rFonts w:ascii="Times New Roman" w:eastAsia="SimSun" w:hAnsi="Times New Roman" w:cs="Times New Roman"/>
                <w:color w:val="000000"/>
                <w:sz w:val="24"/>
                <w:szCs w:val="24"/>
              </w:rPr>
              <w:t>17.54 ±3.47</w:t>
            </w:r>
          </w:p>
        </w:tc>
      </w:tr>
    </w:tbl>
    <w:p w14:paraId="323EE868"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3266A3C4"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6"/>
          <w:szCs w:val="26"/>
        </w:rPr>
      </w:pPr>
      <w:r w:rsidRPr="00783751">
        <w:rPr>
          <w:rFonts w:ascii="Times New Roman" w:eastAsia="DengXian Light" w:hAnsi="Times New Roman" w:cs="Times New Roman"/>
          <w:b/>
          <w:bCs/>
          <w:sz w:val="26"/>
          <w:szCs w:val="26"/>
        </w:rPr>
        <w:t>2. Experimental sea water physiochemical parameters</w:t>
      </w:r>
    </w:p>
    <w:p w14:paraId="26A562B5" w14:textId="77777777" w:rsidR="00783751" w:rsidRPr="00783751" w:rsidRDefault="00783751" w:rsidP="00783751">
      <w:pPr>
        <w:spacing w:line="256" w:lineRule="auto"/>
        <w:rPr>
          <w:rFonts w:ascii="Times New Roman" w:eastAsia="DengXian" w:hAnsi="Times New Roman" w:cs="Times New Roman"/>
        </w:rPr>
      </w:pPr>
    </w:p>
    <w:p w14:paraId="31C87EB0" w14:textId="77777777" w:rsidR="00783751" w:rsidRPr="00783751" w:rsidRDefault="00783751" w:rsidP="00783751">
      <w:pPr>
        <w:spacing w:line="256" w:lineRule="auto"/>
        <w:jc w:val="center"/>
        <w:rPr>
          <w:rFonts w:ascii="Times New Roman" w:eastAsia="DengXian" w:hAnsi="Times New Roman" w:cs="Times New Roman"/>
        </w:rPr>
      </w:pPr>
      <w:r w:rsidRPr="00783751">
        <w:rPr>
          <w:rFonts w:ascii="Times New Roman" w:eastAsia="DengXian" w:hAnsi="Times New Roman" w:cs="Times New Roman"/>
          <w:noProof/>
        </w:rPr>
        <w:drawing>
          <wp:inline distT="0" distB="0" distL="0" distR="0" wp14:anchorId="2470CC42" wp14:editId="1658CA88">
            <wp:extent cx="5166360" cy="19050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66360" cy="1905000"/>
                    </a:xfrm>
                    <a:prstGeom prst="rect">
                      <a:avLst/>
                    </a:prstGeom>
                    <a:noFill/>
                    <a:ln>
                      <a:noFill/>
                    </a:ln>
                  </pic:spPr>
                </pic:pic>
              </a:graphicData>
            </a:graphic>
          </wp:inline>
        </w:drawing>
      </w:r>
    </w:p>
    <w:p w14:paraId="73B103F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 xml:space="preserve">Figure S2: </w:t>
      </w:r>
      <w:r w:rsidRPr="00783751">
        <w:rPr>
          <w:rFonts w:ascii="Times New Roman" w:eastAsia="DengXian" w:hAnsi="Times New Roman" w:cs="Times New Roman"/>
          <w:sz w:val="24"/>
          <w:szCs w:val="24"/>
        </w:rPr>
        <w:t xml:space="preserve">Experimental pH and temperature – The graph (i) shows the mean pH maintained in OA and control conditions throughout the experimental duration where the average pH of treatments and control conditions were 7.39 ± 0.01 and 7.97 ± 0.03 respectively. Graph (ii) shows the mean temperature maintained in treatments and control conditions throughout the experimental duration where the average temperature of pH 7.4 (OA) and control conditions were </w:t>
      </w:r>
      <w:r w:rsidRPr="00783751">
        <w:rPr>
          <w:rFonts w:ascii="Times New Roman" w:eastAsia="Times New Roman" w:hAnsi="Times New Roman" w:cs="Times New Roman"/>
          <w:color w:val="404040" w:themeColor="text1" w:themeTint="BF"/>
          <w:kern w:val="24"/>
          <w:sz w:val="24"/>
          <w:szCs w:val="24"/>
        </w:rPr>
        <w:t xml:space="preserve">28.54 ± 0.98 and 28.67 ± 0.94, respectively. The mean was calculated for the months as follows: </w:t>
      </w:r>
      <w:r w:rsidRPr="00783751">
        <w:rPr>
          <w:rFonts w:ascii="Times New Roman" w:eastAsia="DengXian" w:hAnsi="Times New Roman" w:cs="Times New Roman"/>
          <w:sz w:val="24"/>
          <w:szCs w:val="24"/>
        </w:rPr>
        <w:t xml:space="preserve">Month 1 – 25 May to 25 June, Month 2 – 26 June to 25 July, Month 3 – 26 July to 25 August, Month 4 – 26 August to 25 September, Month 5 – 26 September to 7 October. The pH values are averaged for both month and the replicate tanks. [Error bar: Standard deviation] </w:t>
      </w:r>
    </w:p>
    <w:p w14:paraId="68F23FB8" w14:textId="77777777" w:rsidR="00783751" w:rsidRPr="00783751" w:rsidRDefault="00783751" w:rsidP="00783751">
      <w:pPr>
        <w:spacing w:line="256" w:lineRule="auto"/>
        <w:rPr>
          <w:rFonts w:ascii="Times New Roman" w:eastAsia="DengXian" w:hAnsi="Times New Roman" w:cs="Times New Roman"/>
          <w:sz w:val="24"/>
          <w:szCs w:val="24"/>
        </w:rPr>
      </w:pPr>
    </w:p>
    <w:p w14:paraId="3083752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lastRenderedPageBreak/>
        <w:t>Table S2</w:t>
      </w:r>
      <w:r w:rsidRPr="00783751">
        <w:rPr>
          <w:rFonts w:ascii="Times New Roman" w:eastAsia="DengXian" w:hAnsi="Times New Roman" w:cs="Times New Roman"/>
          <w:sz w:val="24"/>
          <w:szCs w:val="24"/>
        </w:rPr>
        <w:t>: Sea water physiochemical parameters of the experimental setup</w:t>
      </w:r>
    </w:p>
    <w:tbl>
      <w:tblPr>
        <w:tblW w:w="6936" w:type="dxa"/>
        <w:jc w:val="center"/>
        <w:tblCellMar>
          <w:left w:w="0" w:type="dxa"/>
          <w:right w:w="0" w:type="dxa"/>
        </w:tblCellMar>
        <w:tblLook w:val="0420" w:firstRow="1" w:lastRow="0" w:firstColumn="0" w:lastColumn="0" w:noHBand="0" w:noVBand="1"/>
      </w:tblPr>
      <w:tblGrid>
        <w:gridCol w:w="2694"/>
        <w:gridCol w:w="2268"/>
        <w:gridCol w:w="1974"/>
      </w:tblGrid>
      <w:tr w:rsidR="00783751" w:rsidRPr="00783751" w14:paraId="381C6A11" w14:textId="77777777" w:rsidTr="00783751">
        <w:trPr>
          <w:trHeight w:val="21"/>
          <w:jc w:val="center"/>
        </w:trPr>
        <w:tc>
          <w:tcPr>
            <w:tcW w:w="2694" w:type="dxa"/>
            <w:tcBorders>
              <w:top w:val="single" w:sz="24" w:space="0" w:color="auto"/>
              <w:left w:val="nil"/>
              <w:bottom w:val="single" w:sz="24" w:space="0" w:color="auto"/>
              <w:right w:val="nil"/>
            </w:tcBorders>
            <w:shd w:val="clear" w:color="auto" w:fill="E7E6E6"/>
            <w:tcMar>
              <w:top w:w="154" w:type="dxa"/>
              <w:left w:w="308" w:type="dxa"/>
              <w:bottom w:w="154" w:type="dxa"/>
              <w:right w:w="231" w:type="dxa"/>
            </w:tcMar>
            <w:hideMark/>
          </w:tcPr>
          <w:p w14:paraId="3E31FD95" w14:textId="77777777" w:rsidR="00783751" w:rsidRPr="00783751" w:rsidRDefault="00783751" w:rsidP="00783751">
            <w:pPr>
              <w:spacing w:after="0" w:line="240" w:lineRule="auto"/>
              <w:rPr>
                <w:rFonts w:ascii="Times New Roman" w:eastAsia="Times New Roman" w:hAnsi="Times New Roman" w:cs="Times New Roman"/>
                <w:sz w:val="24"/>
                <w:szCs w:val="24"/>
              </w:rPr>
            </w:pPr>
            <w:r w:rsidRPr="00783751">
              <w:rPr>
                <w:rFonts w:ascii="Times New Roman" w:eastAsia="Times New Roman" w:hAnsi="Times New Roman" w:cs="Times New Roman"/>
                <w:b/>
                <w:bCs/>
                <w:color w:val="404040" w:themeColor="text1" w:themeTint="BF"/>
                <w:kern w:val="24"/>
                <w:sz w:val="24"/>
                <w:szCs w:val="24"/>
              </w:rPr>
              <w:t>Parameters</w:t>
            </w:r>
          </w:p>
        </w:tc>
        <w:tc>
          <w:tcPr>
            <w:tcW w:w="2268" w:type="dxa"/>
            <w:tcBorders>
              <w:top w:val="single" w:sz="24" w:space="0" w:color="auto"/>
              <w:left w:val="nil"/>
              <w:bottom w:val="single" w:sz="24" w:space="0" w:color="auto"/>
              <w:right w:val="nil"/>
            </w:tcBorders>
            <w:shd w:val="clear" w:color="auto" w:fill="E7E6E6"/>
            <w:tcMar>
              <w:top w:w="154" w:type="dxa"/>
              <w:left w:w="308" w:type="dxa"/>
              <w:bottom w:w="154" w:type="dxa"/>
              <w:right w:w="231" w:type="dxa"/>
            </w:tcMar>
            <w:hideMark/>
          </w:tcPr>
          <w:p w14:paraId="1EDA219C" w14:textId="77777777" w:rsidR="00783751" w:rsidRPr="00783751" w:rsidRDefault="00783751" w:rsidP="00783751">
            <w:pPr>
              <w:spacing w:after="0" w:line="240" w:lineRule="auto"/>
              <w:rPr>
                <w:rFonts w:ascii="Times New Roman" w:eastAsia="Times New Roman" w:hAnsi="Times New Roman" w:cs="Times New Roman"/>
                <w:b/>
                <w:bCs/>
                <w:sz w:val="24"/>
                <w:szCs w:val="24"/>
              </w:rPr>
            </w:pPr>
            <w:r w:rsidRPr="00783751">
              <w:rPr>
                <w:rFonts w:ascii="Times New Roman" w:eastAsia="Times New Roman" w:hAnsi="Times New Roman" w:cs="Times New Roman"/>
                <w:b/>
                <w:bCs/>
                <w:sz w:val="24"/>
                <w:szCs w:val="24"/>
              </w:rPr>
              <w:t>pH 7.4</w:t>
            </w:r>
          </w:p>
        </w:tc>
        <w:tc>
          <w:tcPr>
            <w:tcW w:w="1974" w:type="dxa"/>
            <w:tcBorders>
              <w:top w:val="single" w:sz="24" w:space="0" w:color="auto"/>
              <w:left w:val="nil"/>
              <w:bottom w:val="single" w:sz="24" w:space="0" w:color="auto"/>
              <w:right w:val="nil"/>
            </w:tcBorders>
            <w:shd w:val="clear" w:color="auto" w:fill="E7E6E6"/>
            <w:tcMar>
              <w:top w:w="154" w:type="dxa"/>
              <w:left w:w="308" w:type="dxa"/>
              <w:bottom w:w="154" w:type="dxa"/>
              <w:right w:w="231" w:type="dxa"/>
            </w:tcMar>
            <w:hideMark/>
          </w:tcPr>
          <w:p w14:paraId="31482767" w14:textId="77777777" w:rsidR="00783751" w:rsidRPr="00783751" w:rsidRDefault="00783751" w:rsidP="00783751">
            <w:pPr>
              <w:spacing w:after="0" w:line="240" w:lineRule="auto"/>
              <w:rPr>
                <w:rFonts w:ascii="Times New Roman" w:eastAsia="Times New Roman" w:hAnsi="Times New Roman" w:cs="Times New Roman"/>
                <w:sz w:val="24"/>
                <w:szCs w:val="24"/>
              </w:rPr>
            </w:pPr>
            <w:r w:rsidRPr="00783751">
              <w:rPr>
                <w:rFonts w:ascii="Times New Roman" w:eastAsia="Times New Roman" w:hAnsi="Times New Roman" w:cs="Times New Roman"/>
                <w:b/>
                <w:bCs/>
                <w:color w:val="404040" w:themeColor="text1" w:themeTint="BF"/>
                <w:kern w:val="24"/>
                <w:sz w:val="24"/>
                <w:szCs w:val="24"/>
              </w:rPr>
              <w:t>Control</w:t>
            </w:r>
          </w:p>
        </w:tc>
      </w:tr>
      <w:tr w:rsidR="00783751" w:rsidRPr="00783751" w14:paraId="36235C66" w14:textId="77777777" w:rsidTr="00783751">
        <w:trPr>
          <w:trHeight w:val="135"/>
          <w:jc w:val="center"/>
        </w:trPr>
        <w:tc>
          <w:tcPr>
            <w:tcW w:w="2694" w:type="dxa"/>
            <w:tcBorders>
              <w:top w:val="single" w:sz="24" w:space="0" w:color="auto"/>
              <w:left w:val="nil"/>
              <w:bottom w:val="nil"/>
              <w:right w:val="nil"/>
            </w:tcBorders>
            <w:tcMar>
              <w:top w:w="154" w:type="dxa"/>
              <w:left w:w="308" w:type="dxa"/>
              <w:bottom w:w="154" w:type="dxa"/>
              <w:right w:w="231" w:type="dxa"/>
            </w:tcMar>
            <w:hideMark/>
          </w:tcPr>
          <w:p w14:paraId="351DEB3D"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pH</w:t>
            </w:r>
          </w:p>
        </w:tc>
        <w:tc>
          <w:tcPr>
            <w:tcW w:w="2268" w:type="dxa"/>
            <w:tcBorders>
              <w:top w:val="single" w:sz="24" w:space="0" w:color="auto"/>
              <w:left w:val="nil"/>
              <w:bottom w:val="nil"/>
              <w:right w:val="nil"/>
            </w:tcBorders>
            <w:tcMar>
              <w:top w:w="154" w:type="dxa"/>
              <w:left w:w="308" w:type="dxa"/>
              <w:bottom w:w="154" w:type="dxa"/>
              <w:right w:w="231" w:type="dxa"/>
            </w:tcMar>
            <w:hideMark/>
          </w:tcPr>
          <w:p w14:paraId="57D64D90"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 xml:space="preserve">7.39 ± 0.01 </w:t>
            </w:r>
          </w:p>
        </w:tc>
        <w:tc>
          <w:tcPr>
            <w:tcW w:w="1974" w:type="dxa"/>
            <w:tcBorders>
              <w:top w:val="single" w:sz="24" w:space="0" w:color="auto"/>
              <w:left w:val="nil"/>
              <w:bottom w:val="nil"/>
              <w:right w:val="nil"/>
            </w:tcBorders>
            <w:tcMar>
              <w:top w:w="154" w:type="dxa"/>
              <w:left w:w="308" w:type="dxa"/>
              <w:bottom w:w="154" w:type="dxa"/>
              <w:right w:w="231" w:type="dxa"/>
            </w:tcMar>
            <w:hideMark/>
          </w:tcPr>
          <w:p w14:paraId="536A7550"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7.97 ± 0.03</w:t>
            </w:r>
          </w:p>
        </w:tc>
      </w:tr>
      <w:tr w:rsidR="00783751" w:rsidRPr="00783751" w14:paraId="319F7D6E" w14:textId="77777777" w:rsidTr="00783751">
        <w:trPr>
          <w:trHeight w:val="21"/>
          <w:jc w:val="center"/>
        </w:trPr>
        <w:tc>
          <w:tcPr>
            <w:tcW w:w="2694" w:type="dxa"/>
            <w:tcMar>
              <w:top w:w="154" w:type="dxa"/>
              <w:left w:w="308" w:type="dxa"/>
              <w:bottom w:w="154" w:type="dxa"/>
              <w:right w:w="231" w:type="dxa"/>
            </w:tcMar>
            <w:hideMark/>
          </w:tcPr>
          <w:p w14:paraId="059C82D6"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Temperature</w:t>
            </w:r>
          </w:p>
        </w:tc>
        <w:tc>
          <w:tcPr>
            <w:tcW w:w="2268" w:type="dxa"/>
            <w:tcMar>
              <w:top w:w="154" w:type="dxa"/>
              <w:left w:w="308" w:type="dxa"/>
              <w:bottom w:w="154" w:type="dxa"/>
              <w:right w:w="231" w:type="dxa"/>
            </w:tcMar>
            <w:hideMark/>
          </w:tcPr>
          <w:p w14:paraId="6053EDAF"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28.54 ± 0.98</w:t>
            </w:r>
          </w:p>
        </w:tc>
        <w:tc>
          <w:tcPr>
            <w:tcW w:w="1974" w:type="dxa"/>
            <w:tcMar>
              <w:top w:w="154" w:type="dxa"/>
              <w:left w:w="308" w:type="dxa"/>
              <w:bottom w:w="154" w:type="dxa"/>
              <w:right w:w="231" w:type="dxa"/>
            </w:tcMar>
            <w:hideMark/>
          </w:tcPr>
          <w:p w14:paraId="0ED23748"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28.67 ± 0.94</w:t>
            </w:r>
          </w:p>
        </w:tc>
      </w:tr>
      <w:tr w:rsidR="00783751" w:rsidRPr="00783751" w14:paraId="0A84D093" w14:textId="77777777" w:rsidTr="00783751">
        <w:trPr>
          <w:trHeight w:val="75"/>
          <w:jc w:val="center"/>
        </w:trPr>
        <w:tc>
          <w:tcPr>
            <w:tcW w:w="2694" w:type="dxa"/>
            <w:tcMar>
              <w:top w:w="154" w:type="dxa"/>
              <w:left w:w="308" w:type="dxa"/>
              <w:bottom w:w="154" w:type="dxa"/>
              <w:right w:w="231" w:type="dxa"/>
            </w:tcMar>
            <w:hideMark/>
          </w:tcPr>
          <w:p w14:paraId="4E9BA83F"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Salinity (%</w:t>
            </w:r>
            <w:r w:rsidRPr="00783751">
              <w:rPr>
                <w:rFonts w:ascii="Times New Roman" w:eastAsia="Times New Roman" w:hAnsi="Times New Roman" w:cs="Times New Roman"/>
                <w:color w:val="404040" w:themeColor="text1" w:themeTint="BF"/>
                <w:kern w:val="24"/>
                <w:sz w:val="24"/>
                <w:szCs w:val="24"/>
                <w:vertAlign w:val="subscript"/>
              </w:rPr>
              <w:t>0</w:t>
            </w:r>
            <w:r w:rsidRPr="00783751">
              <w:rPr>
                <w:rFonts w:ascii="Times New Roman" w:eastAsia="Times New Roman" w:hAnsi="Times New Roman" w:cs="Times New Roman"/>
                <w:color w:val="404040" w:themeColor="text1" w:themeTint="BF"/>
                <w:kern w:val="24"/>
                <w:sz w:val="24"/>
                <w:szCs w:val="24"/>
              </w:rPr>
              <w:t>)</w:t>
            </w:r>
          </w:p>
        </w:tc>
        <w:tc>
          <w:tcPr>
            <w:tcW w:w="2268" w:type="dxa"/>
            <w:tcMar>
              <w:top w:w="154" w:type="dxa"/>
              <w:left w:w="308" w:type="dxa"/>
              <w:bottom w:w="154" w:type="dxa"/>
              <w:right w:w="231" w:type="dxa"/>
            </w:tcMar>
            <w:hideMark/>
          </w:tcPr>
          <w:p w14:paraId="44925712"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16.61 ± 1.82</w:t>
            </w:r>
          </w:p>
        </w:tc>
        <w:tc>
          <w:tcPr>
            <w:tcW w:w="1974" w:type="dxa"/>
            <w:tcMar>
              <w:top w:w="154" w:type="dxa"/>
              <w:left w:w="308" w:type="dxa"/>
              <w:bottom w:w="154" w:type="dxa"/>
              <w:right w:w="231" w:type="dxa"/>
            </w:tcMar>
            <w:hideMark/>
          </w:tcPr>
          <w:p w14:paraId="3D2333BE"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16.63 ± 1.66</w:t>
            </w:r>
          </w:p>
        </w:tc>
      </w:tr>
      <w:tr w:rsidR="00783751" w:rsidRPr="00783751" w14:paraId="56A9C55E" w14:textId="77777777" w:rsidTr="00783751">
        <w:trPr>
          <w:trHeight w:val="325"/>
          <w:jc w:val="center"/>
        </w:trPr>
        <w:tc>
          <w:tcPr>
            <w:tcW w:w="2694" w:type="dxa"/>
            <w:tcMar>
              <w:top w:w="154" w:type="dxa"/>
              <w:left w:w="308" w:type="dxa"/>
              <w:bottom w:w="154" w:type="dxa"/>
              <w:right w:w="231" w:type="dxa"/>
            </w:tcMar>
            <w:hideMark/>
          </w:tcPr>
          <w:p w14:paraId="244254FF"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TA (µmol L</w:t>
            </w:r>
            <w:r w:rsidRPr="00783751">
              <w:rPr>
                <w:rFonts w:ascii="Times New Roman" w:eastAsia="Times New Roman" w:hAnsi="Times New Roman" w:cs="Times New Roman"/>
                <w:color w:val="404040" w:themeColor="text1" w:themeTint="BF"/>
                <w:kern w:val="24"/>
                <w:position w:val="12"/>
                <w:sz w:val="24"/>
                <w:szCs w:val="24"/>
                <w:vertAlign w:val="superscript"/>
              </w:rPr>
              <w:t>-1</w:t>
            </w:r>
            <w:r w:rsidRPr="00783751">
              <w:rPr>
                <w:rFonts w:ascii="Times New Roman" w:eastAsia="Times New Roman" w:hAnsi="Times New Roman" w:cs="Times New Roman"/>
                <w:color w:val="404040" w:themeColor="text1" w:themeTint="BF"/>
                <w:kern w:val="24"/>
                <w:sz w:val="24"/>
                <w:szCs w:val="24"/>
              </w:rPr>
              <w:t>)</w:t>
            </w:r>
          </w:p>
        </w:tc>
        <w:tc>
          <w:tcPr>
            <w:tcW w:w="2268" w:type="dxa"/>
            <w:tcMar>
              <w:top w:w="154" w:type="dxa"/>
              <w:left w:w="308" w:type="dxa"/>
              <w:bottom w:w="154" w:type="dxa"/>
              <w:right w:w="231" w:type="dxa"/>
            </w:tcMar>
            <w:hideMark/>
          </w:tcPr>
          <w:p w14:paraId="1FC379F4"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1308.5 ± 193.6</w:t>
            </w:r>
          </w:p>
        </w:tc>
        <w:tc>
          <w:tcPr>
            <w:tcW w:w="1974" w:type="dxa"/>
            <w:tcMar>
              <w:top w:w="154" w:type="dxa"/>
              <w:left w:w="308" w:type="dxa"/>
              <w:bottom w:w="154" w:type="dxa"/>
              <w:right w:w="231" w:type="dxa"/>
            </w:tcMar>
            <w:hideMark/>
          </w:tcPr>
          <w:p w14:paraId="292A4BC6"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1176.9 ± 221.7</w:t>
            </w:r>
          </w:p>
        </w:tc>
      </w:tr>
      <w:tr w:rsidR="00783751" w:rsidRPr="00783751" w14:paraId="573FF17B" w14:textId="77777777" w:rsidTr="00783751">
        <w:trPr>
          <w:trHeight w:val="307"/>
          <w:jc w:val="center"/>
        </w:trPr>
        <w:tc>
          <w:tcPr>
            <w:tcW w:w="2694" w:type="dxa"/>
            <w:tcMar>
              <w:top w:w="154" w:type="dxa"/>
              <w:left w:w="308" w:type="dxa"/>
              <w:bottom w:w="154" w:type="dxa"/>
              <w:right w:w="231" w:type="dxa"/>
            </w:tcMar>
            <w:hideMark/>
          </w:tcPr>
          <w:p w14:paraId="4A058A34"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pCO</w:t>
            </w:r>
            <w:r w:rsidRPr="00783751">
              <w:rPr>
                <w:rFonts w:ascii="Times New Roman" w:eastAsia="Times New Roman" w:hAnsi="Times New Roman" w:cs="Times New Roman"/>
                <w:color w:val="404040" w:themeColor="text1" w:themeTint="BF"/>
                <w:kern w:val="24"/>
                <w:position w:val="-10"/>
                <w:sz w:val="24"/>
                <w:szCs w:val="24"/>
                <w:vertAlign w:val="subscript"/>
              </w:rPr>
              <w:t>2</w:t>
            </w:r>
            <w:r w:rsidRPr="00783751">
              <w:rPr>
                <w:rFonts w:ascii="Times New Roman" w:eastAsia="Times New Roman" w:hAnsi="Times New Roman" w:cs="Times New Roman"/>
                <w:color w:val="404040" w:themeColor="text1" w:themeTint="BF"/>
                <w:kern w:val="24"/>
                <w:sz w:val="24"/>
                <w:szCs w:val="24"/>
              </w:rPr>
              <w:t xml:space="preserve"> (</w:t>
            </w:r>
            <w:r w:rsidRPr="00783751">
              <w:rPr>
                <w:rFonts w:ascii="Times New Roman" w:eastAsia="Times New Roman" w:hAnsi="Times New Roman" w:cs="Times New Roman"/>
                <w:color w:val="404040" w:themeColor="text1" w:themeTint="BF"/>
                <w:kern w:val="24"/>
                <w:sz w:val="24"/>
                <w:szCs w:val="24"/>
                <w:lang w:val="el-GR"/>
              </w:rPr>
              <w:t>μ</w:t>
            </w:r>
            <w:r w:rsidRPr="00783751">
              <w:rPr>
                <w:rFonts w:ascii="Times New Roman" w:eastAsia="Times New Roman" w:hAnsi="Times New Roman" w:cs="Times New Roman"/>
                <w:color w:val="404040" w:themeColor="text1" w:themeTint="BF"/>
                <w:kern w:val="24"/>
                <w:sz w:val="24"/>
                <w:szCs w:val="24"/>
              </w:rPr>
              <w:t xml:space="preserve">atm) </w:t>
            </w:r>
            <w:r w:rsidRPr="00783751">
              <w:rPr>
                <w:rFonts w:ascii="Times New Roman" w:eastAsia="Times New Roman" w:hAnsi="Times New Roman" w:cs="Times New Roman"/>
                <w:color w:val="404040" w:themeColor="text1" w:themeTint="BF"/>
                <w:kern w:val="24"/>
                <w:sz w:val="24"/>
                <w:szCs w:val="24"/>
                <w:vertAlign w:val="superscript"/>
              </w:rPr>
              <w:t>*</w:t>
            </w:r>
          </w:p>
        </w:tc>
        <w:tc>
          <w:tcPr>
            <w:tcW w:w="2268" w:type="dxa"/>
            <w:tcMar>
              <w:top w:w="154" w:type="dxa"/>
              <w:left w:w="308" w:type="dxa"/>
              <w:bottom w:w="154" w:type="dxa"/>
              <w:right w:w="231" w:type="dxa"/>
            </w:tcMar>
            <w:hideMark/>
          </w:tcPr>
          <w:p w14:paraId="5193CBAD"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2384.5 ± 220.3</w:t>
            </w:r>
          </w:p>
        </w:tc>
        <w:tc>
          <w:tcPr>
            <w:tcW w:w="1974" w:type="dxa"/>
            <w:tcMar>
              <w:top w:w="154" w:type="dxa"/>
              <w:left w:w="308" w:type="dxa"/>
              <w:bottom w:w="154" w:type="dxa"/>
              <w:right w:w="231" w:type="dxa"/>
            </w:tcMar>
            <w:hideMark/>
          </w:tcPr>
          <w:p w14:paraId="2DF97D12"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528.7± 78.9</w:t>
            </w:r>
          </w:p>
        </w:tc>
      </w:tr>
      <w:tr w:rsidR="00783751" w:rsidRPr="00783751" w14:paraId="3339EAB4" w14:textId="77777777" w:rsidTr="00783751">
        <w:trPr>
          <w:trHeight w:val="316"/>
          <w:jc w:val="center"/>
        </w:trPr>
        <w:tc>
          <w:tcPr>
            <w:tcW w:w="2694" w:type="dxa"/>
            <w:tcMar>
              <w:top w:w="154" w:type="dxa"/>
              <w:left w:w="308" w:type="dxa"/>
              <w:bottom w:w="154" w:type="dxa"/>
              <w:right w:w="231" w:type="dxa"/>
            </w:tcMar>
            <w:hideMark/>
          </w:tcPr>
          <w:p w14:paraId="4B1FE2A2" w14:textId="77777777" w:rsidR="00783751" w:rsidRPr="00783751" w:rsidRDefault="00783751" w:rsidP="00783751">
            <w:pPr>
              <w:spacing w:after="0" w:line="240" w:lineRule="auto"/>
              <w:jc w:val="both"/>
              <w:rPr>
                <w:rFonts w:ascii="Times New Roman" w:eastAsia="Times New Roman" w:hAnsi="Times New Roman" w:cs="Times New Roman"/>
                <w:color w:val="404040" w:themeColor="text1" w:themeTint="BF"/>
                <w:kern w:val="24"/>
                <w:position w:val="12"/>
                <w:sz w:val="24"/>
                <w:szCs w:val="24"/>
              </w:rPr>
            </w:pPr>
            <w:r w:rsidRPr="00783751">
              <w:rPr>
                <w:rFonts w:ascii="Times New Roman" w:eastAsia="Times New Roman" w:hAnsi="Times New Roman" w:cs="Times New Roman"/>
                <w:color w:val="404040" w:themeColor="text1" w:themeTint="BF"/>
                <w:kern w:val="24"/>
                <w:sz w:val="24"/>
                <w:szCs w:val="24"/>
              </w:rPr>
              <w:t>[CO</w:t>
            </w:r>
            <w:r w:rsidRPr="00783751">
              <w:rPr>
                <w:rFonts w:ascii="Times New Roman" w:eastAsia="Times New Roman" w:hAnsi="Times New Roman" w:cs="Times New Roman"/>
                <w:color w:val="404040" w:themeColor="text1" w:themeTint="BF"/>
                <w:kern w:val="24"/>
                <w:sz w:val="24"/>
                <w:szCs w:val="24"/>
                <w:vertAlign w:val="subscript"/>
              </w:rPr>
              <w:t xml:space="preserve">3 </w:t>
            </w:r>
            <w:r w:rsidRPr="00783751">
              <w:rPr>
                <w:rFonts w:ascii="Times New Roman" w:eastAsia="Times New Roman" w:hAnsi="Times New Roman" w:cs="Times New Roman"/>
                <w:color w:val="404040" w:themeColor="text1" w:themeTint="BF"/>
                <w:kern w:val="24"/>
                <w:sz w:val="24"/>
                <w:szCs w:val="24"/>
                <w:vertAlign w:val="superscript"/>
              </w:rPr>
              <w:t>2-</w:t>
            </w:r>
            <w:r w:rsidRPr="00783751">
              <w:rPr>
                <w:rFonts w:ascii="Times New Roman" w:eastAsia="Times New Roman" w:hAnsi="Times New Roman" w:cs="Times New Roman"/>
                <w:color w:val="404040" w:themeColor="text1" w:themeTint="BF"/>
                <w:kern w:val="24"/>
                <w:sz w:val="24"/>
                <w:szCs w:val="24"/>
              </w:rPr>
              <w:t>] (</w:t>
            </w:r>
            <w:r w:rsidRPr="00783751">
              <w:rPr>
                <w:rFonts w:ascii="Times New Roman" w:eastAsia="Times New Roman" w:hAnsi="Times New Roman" w:cs="Times New Roman"/>
                <w:color w:val="404040" w:themeColor="text1" w:themeTint="BF"/>
                <w:kern w:val="24"/>
                <w:sz w:val="24"/>
                <w:szCs w:val="24"/>
                <w:lang w:val="el-GR"/>
              </w:rPr>
              <w:t>μ</w:t>
            </w:r>
            <w:r w:rsidRPr="00783751">
              <w:rPr>
                <w:rFonts w:ascii="Times New Roman" w:eastAsia="Times New Roman" w:hAnsi="Times New Roman" w:cs="Times New Roman"/>
                <w:color w:val="404040" w:themeColor="text1" w:themeTint="BF"/>
                <w:kern w:val="24"/>
                <w:sz w:val="24"/>
                <w:szCs w:val="24"/>
              </w:rPr>
              <w:t>mol kg</w:t>
            </w:r>
            <w:r w:rsidRPr="00783751">
              <w:rPr>
                <w:rFonts w:ascii="Times New Roman" w:eastAsia="Times New Roman" w:hAnsi="Times New Roman" w:cs="Times New Roman"/>
                <w:color w:val="404040" w:themeColor="text1" w:themeTint="BF"/>
                <w:kern w:val="24"/>
                <w:position w:val="12"/>
                <w:sz w:val="24"/>
                <w:szCs w:val="24"/>
                <w:vertAlign w:val="superscript"/>
              </w:rPr>
              <w:t>-1</w:t>
            </w:r>
            <w:r w:rsidRPr="00783751">
              <w:rPr>
                <w:rFonts w:ascii="Times New Roman" w:eastAsia="Times New Roman" w:hAnsi="Times New Roman" w:cs="Times New Roman"/>
                <w:color w:val="404040" w:themeColor="text1" w:themeTint="BF"/>
                <w:kern w:val="24"/>
                <w:sz w:val="24"/>
                <w:szCs w:val="24"/>
              </w:rPr>
              <w:t xml:space="preserve">) </w:t>
            </w:r>
            <w:r w:rsidRPr="00783751">
              <w:rPr>
                <w:rFonts w:ascii="Times New Roman" w:eastAsia="Times New Roman" w:hAnsi="Times New Roman" w:cs="Times New Roman"/>
                <w:color w:val="404040" w:themeColor="text1" w:themeTint="BF"/>
                <w:kern w:val="24"/>
                <w:sz w:val="24"/>
                <w:szCs w:val="24"/>
                <w:vertAlign w:val="superscript"/>
              </w:rPr>
              <w:t>*</w:t>
            </w:r>
            <w:r w:rsidRPr="00783751">
              <w:rPr>
                <w:rFonts w:ascii="Times New Roman" w:eastAsia="Times New Roman" w:hAnsi="Times New Roman" w:cs="Times New Roman"/>
                <w:color w:val="404040" w:themeColor="text1" w:themeTint="BF"/>
                <w:kern w:val="24"/>
                <w:position w:val="12"/>
                <w:sz w:val="24"/>
                <w:szCs w:val="24"/>
                <w:vertAlign w:val="superscript"/>
              </w:rPr>
              <w:t xml:space="preserve"> </w:t>
            </w:r>
          </w:p>
        </w:tc>
        <w:tc>
          <w:tcPr>
            <w:tcW w:w="2268" w:type="dxa"/>
            <w:tcMar>
              <w:top w:w="154" w:type="dxa"/>
              <w:left w:w="308" w:type="dxa"/>
              <w:bottom w:w="154" w:type="dxa"/>
              <w:right w:w="231" w:type="dxa"/>
            </w:tcMar>
            <w:hideMark/>
          </w:tcPr>
          <w:p w14:paraId="214650B9"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15.10 ± 3.92</w:t>
            </w:r>
          </w:p>
        </w:tc>
        <w:tc>
          <w:tcPr>
            <w:tcW w:w="1974" w:type="dxa"/>
            <w:tcMar>
              <w:top w:w="154" w:type="dxa"/>
              <w:left w:w="308" w:type="dxa"/>
              <w:bottom w:w="154" w:type="dxa"/>
              <w:right w:w="231" w:type="dxa"/>
            </w:tcMar>
            <w:hideMark/>
          </w:tcPr>
          <w:p w14:paraId="219383F4"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50.85 ± 27.23</w:t>
            </w:r>
          </w:p>
        </w:tc>
      </w:tr>
      <w:tr w:rsidR="00783751" w:rsidRPr="00783751" w14:paraId="5F2840F1" w14:textId="77777777" w:rsidTr="00783751">
        <w:trPr>
          <w:trHeight w:val="187"/>
          <w:jc w:val="center"/>
        </w:trPr>
        <w:tc>
          <w:tcPr>
            <w:tcW w:w="2694" w:type="dxa"/>
            <w:tcMar>
              <w:top w:w="154" w:type="dxa"/>
              <w:left w:w="308" w:type="dxa"/>
              <w:bottom w:w="154" w:type="dxa"/>
              <w:right w:w="231" w:type="dxa"/>
            </w:tcMar>
            <w:hideMark/>
          </w:tcPr>
          <w:p w14:paraId="4FEDC4AB"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lang w:val="el-GR"/>
              </w:rPr>
              <w:t>Ω</w:t>
            </w:r>
            <w:r w:rsidRPr="00783751">
              <w:rPr>
                <w:rFonts w:ascii="Times New Roman" w:eastAsia="Times New Roman" w:hAnsi="Times New Roman" w:cs="Times New Roman"/>
                <w:color w:val="404040" w:themeColor="text1" w:themeTint="BF"/>
                <w:kern w:val="24"/>
                <w:sz w:val="24"/>
                <w:szCs w:val="24"/>
                <w:vertAlign w:val="subscript"/>
              </w:rPr>
              <w:t>Ca</w:t>
            </w:r>
            <w:r w:rsidRPr="00783751">
              <w:rPr>
                <w:rFonts w:ascii="Times New Roman" w:eastAsia="Times New Roman" w:hAnsi="Times New Roman" w:cs="Times New Roman"/>
                <w:color w:val="404040" w:themeColor="text1" w:themeTint="BF"/>
                <w:kern w:val="24"/>
                <w:sz w:val="24"/>
                <w:szCs w:val="24"/>
                <w:vertAlign w:val="superscript"/>
              </w:rPr>
              <w:t xml:space="preserve"> *</w:t>
            </w:r>
          </w:p>
        </w:tc>
        <w:tc>
          <w:tcPr>
            <w:tcW w:w="2268" w:type="dxa"/>
            <w:tcMar>
              <w:top w:w="154" w:type="dxa"/>
              <w:left w:w="308" w:type="dxa"/>
              <w:bottom w:w="154" w:type="dxa"/>
              <w:right w:w="231" w:type="dxa"/>
            </w:tcMar>
            <w:hideMark/>
          </w:tcPr>
          <w:p w14:paraId="6F9EC6AF"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0.43 ± 0.11</w:t>
            </w:r>
          </w:p>
        </w:tc>
        <w:tc>
          <w:tcPr>
            <w:tcW w:w="1974" w:type="dxa"/>
            <w:tcMar>
              <w:top w:w="154" w:type="dxa"/>
              <w:left w:w="308" w:type="dxa"/>
              <w:bottom w:w="154" w:type="dxa"/>
              <w:right w:w="231" w:type="dxa"/>
            </w:tcMar>
            <w:hideMark/>
          </w:tcPr>
          <w:p w14:paraId="39391D5D"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1.45 ± 0.77</w:t>
            </w:r>
          </w:p>
        </w:tc>
      </w:tr>
      <w:tr w:rsidR="00783751" w:rsidRPr="00783751" w14:paraId="1137983E" w14:textId="77777777" w:rsidTr="00783751">
        <w:trPr>
          <w:trHeight w:val="167"/>
          <w:jc w:val="center"/>
        </w:trPr>
        <w:tc>
          <w:tcPr>
            <w:tcW w:w="2694" w:type="dxa"/>
            <w:tcBorders>
              <w:top w:val="nil"/>
              <w:left w:val="nil"/>
              <w:bottom w:val="single" w:sz="24" w:space="0" w:color="auto"/>
              <w:right w:val="nil"/>
            </w:tcBorders>
            <w:tcMar>
              <w:top w:w="154" w:type="dxa"/>
              <w:left w:w="308" w:type="dxa"/>
              <w:bottom w:w="154" w:type="dxa"/>
              <w:right w:w="231" w:type="dxa"/>
            </w:tcMar>
            <w:hideMark/>
          </w:tcPr>
          <w:p w14:paraId="26503452"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lang w:val="el-GR"/>
              </w:rPr>
              <w:t>Ω</w:t>
            </w:r>
            <w:r w:rsidRPr="00783751">
              <w:rPr>
                <w:rFonts w:ascii="Times New Roman" w:eastAsia="Times New Roman" w:hAnsi="Times New Roman" w:cs="Times New Roman"/>
                <w:color w:val="404040" w:themeColor="text1" w:themeTint="BF"/>
                <w:kern w:val="24"/>
                <w:sz w:val="24"/>
                <w:szCs w:val="24"/>
                <w:vertAlign w:val="subscript"/>
              </w:rPr>
              <w:t>Ar</w:t>
            </w:r>
            <w:r w:rsidRPr="00783751">
              <w:rPr>
                <w:rFonts w:ascii="Times New Roman" w:eastAsia="Times New Roman" w:hAnsi="Times New Roman" w:cs="Times New Roman"/>
                <w:color w:val="404040" w:themeColor="text1" w:themeTint="BF"/>
                <w:kern w:val="24"/>
                <w:sz w:val="24"/>
                <w:szCs w:val="24"/>
              </w:rPr>
              <w:t xml:space="preserve"> </w:t>
            </w:r>
            <w:r w:rsidRPr="00783751">
              <w:rPr>
                <w:rFonts w:ascii="Times New Roman" w:eastAsia="Times New Roman" w:hAnsi="Times New Roman" w:cs="Times New Roman"/>
                <w:color w:val="404040" w:themeColor="text1" w:themeTint="BF"/>
                <w:kern w:val="24"/>
                <w:sz w:val="24"/>
                <w:szCs w:val="24"/>
                <w:vertAlign w:val="superscript"/>
              </w:rPr>
              <w:t>*</w:t>
            </w:r>
          </w:p>
        </w:tc>
        <w:tc>
          <w:tcPr>
            <w:tcW w:w="2268" w:type="dxa"/>
            <w:tcBorders>
              <w:top w:val="nil"/>
              <w:left w:val="nil"/>
              <w:bottom w:val="single" w:sz="24" w:space="0" w:color="auto"/>
              <w:right w:val="nil"/>
            </w:tcBorders>
            <w:tcMar>
              <w:top w:w="154" w:type="dxa"/>
              <w:left w:w="308" w:type="dxa"/>
              <w:bottom w:w="154" w:type="dxa"/>
              <w:right w:w="231" w:type="dxa"/>
            </w:tcMar>
            <w:hideMark/>
          </w:tcPr>
          <w:p w14:paraId="6DF3EE4D"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0.27 ± 0.07</w:t>
            </w:r>
          </w:p>
        </w:tc>
        <w:tc>
          <w:tcPr>
            <w:tcW w:w="1974" w:type="dxa"/>
            <w:tcBorders>
              <w:top w:val="nil"/>
              <w:left w:val="nil"/>
              <w:bottom w:val="single" w:sz="24" w:space="0" w:color="auto"/>
              <w:right w:val="nil"/>
            </w:tcBorders>
            <w:tcMar>
              <w:top w:w="154" w:type="dxa"/>
              <w:left w:w="308" w:type="dxa"/>
              <w:bottom w:w="154" w:type="dxa"/>
              <w:right w:w="231" w:type="dxa"/>
            </w:tcMar>
            <w:hideMark/>
          </w:tcPr>
          <w:p w14:paraId="4209E8DF" w14:textId="77777777" w:rsidR="00783751" w:rsidRPr="00783751" w:rsidRDefault="00783751" w:rsidP="00783751">
            <w:pPr>
              <w:spacing w:after="0" w:line="240" w:lineRule="auto"/>
              <w:jc w:val="both"/>
              <w:rPr>
                <w:rFonts w:ascii="Times New Roman" w:eastAsia="Times New Roman" w:hAnsi="Times New Roman" w:cs="Times New Roman"/>
                <w:sz w:val="24"/>
                <w:szCs w:val="24"/>
              </w:rPr>
            </w:pPr>
            <w:r w:rsidRPr="00783751">
              <w:rPr>
                <w:rFonts w:ascii="Times New Roman" w:eastAsia="Times New Roman" w:hAnsi="Times New Roman" w:cs="Times New Roman"/>
                <w:color w:val="404040" w:themeColor="text1" w:themeTint="BF"/>
                <w:kern w:val="24"/>
                <w:sz w:val="24"/>
                <w:szCs w:val="24"/>
              </w:rPr>
              <w:t xml:space="preserve">0.89 ± 0.48 </w:t>
            </w:r>
          </w:p>
        </w:tc>
      </w:tr>
    </w:tbl>
    <w:p w14:paraId="1CD8453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 xml:space="preserve">All the parameters in table S1 are given as Mean ± Standard deviation. The parameters were analysed on eleven different days (n=11) throughout the experimental duration. Mean of each day was calculated first by averaging the replicates and later the mean of all the eleven days was calculated. TA – Total alkalinity, pCO2 – carbon dioxide partial pressure; [CO3 2-] – concentration of carbonate ions; ΩCa – calcite saturation state, ΩAr – Aragonite saturation state. </w:t>
      </w:r>
    </w:p>
    <w:p w14:paraId="2FE3F56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 xml:space="preserve">* Parameters were calculated using CO2SYS program </w:t>
      </w:r>
      <w:r w:rsidRPr="00783751">
        <w:rPr>
          <w:rFonts w:ascii="Times New Roman" w:eastAsia="DengXian" w:hAnsi="Times New Roman" w:cs="Times New Roman"/>
          <w:sz w:val="24"/>
          <w:szCs w:val="24"/>
        </w:rPr>
        <w:fldChar w:fldCharType="begin"/>
      </w:r>
      <w:r w:rsidRPr="00783751">
        <w:rPr>
          <w:rFonts w:ascii="Times New Roman" w:eastAsia="DengXian" w:hAnsi="Times New Roman" w:cs="Times New Roman"/>
          <w:sz w:val="24"/>
          <w:szCs w:val="24"/>
        </w:rPr>
        <w:instrText xml:space="preserve"> ADDIN EN.CITE &lt;EndNote&gt;&lt;Cite&gt;&lt;Author&gt;Pierrot&lt;/Author&gt;&lt;Year&gt;2011&lt;/Year&gt;&lt;RecNum&gt;497&lt;/RecNum&gt;&lt;DisplayText&gt;(Pierrot et al. 2011)&lt;/DisplayText&gt;&lt;record&gt;&lt;rec-number&gt;497&lt;/rec-number&gt;&lt;foreign-keys&gt;&lt;key app="EN" db-id="vxp22ad0r5tvs7ervvg5xst8wwstzwzrtt0p" timestamp="1581586930"&gt;497&lt;/key&gt;&lt;/foreign-keys&gt;&lt;ref-type name="Journal Article"&gt;17&lt;/ref-type&gt;&lt;contributors&gt;&lt;authors&gt;&lt;author&gt;Pierrot, DE&lt;/author&gt;&lt;author&gt;Wallace, DWR&lt;/author&gt;&lt;author&gt;Lewis, E&lt;/author&gt;&lt;author&gt;Pierrot, D&lt;/author&gt;&lt;author&gt;Lewis, E&lt;/author&gt;&lt;author&gt;Wallace, R&lt;/author&gt;&lt;author&gt;Wallace, D&lt;/author&gt;&lt;author&gt;Wallace, W&lt;/author&gt;&lt;author&gt;Wallace, DWR&lt;/author&gt;&lt;/authors&gt;&lt;/contributors&gt;&lt;titles&gt;&lt;title&gt;MS Excel program developed for CO2 system calculations&lt;/title&gt;&lt;/titles&gt;&lt;dates&gt;&lt;year&gt;2011&lt;/year&gt;&lt;/dates&gt;&lt;urls&gt;&lt;/urls&gt;&lt;/record&gt;&lt;/Cite&gt;&lt;/EndNote&gt;</w:instrText>
      </w:r>
      <w:r w:rsidRPr="00783751">
        <w:rPr>
          <w:rFonts w:ascii="Times New Roman" w:eastAsia="DengXian" w:hAnsi="Times New Roman" w:cs="Times New Roman"/>
          <w:sz w:val="24"/>
          <w:szCs w:val="24"/>
        </w:rPr>
        <w:fldChar w:fldCharType="separate"/>
      </w:r>
      <w:r w:rsidRPr="00783751">
        <w:rPr>
          <w:rFonts w:ascii="Times New Roman" w:eastAsia="DengXian" w:hAnsi="Times New Roman" w:cs="Times New Roman"/>
          <w:noProof/>
          <w:sz w:val="24"/>
          <w:szCs w:val="24"/>
        </w:rPr>
        <w:t>(Pierrot et al. 2011)</w:t>
      </w:r>
      <w:r w:rsidRPr="00783751">
        <w:rPr>
          <w:rFonts w:ascii="Times New Roman" w:eastAsia="DengXian" w:hAnsi="Times New Roman" w:cs="Times New Roman"/>
          <w:sz w:val="24"/>
          <w:szCs w:val="24"/>
        </w:rPr>
        <w:fldChar w:fldCharType="end"/>
      </w:r>
      <w:r w:rsidRPr="00783751">
        <w:rPr>
          <w:rFonts w:ascii="Times New Roman" w:eastAsia="DengXian" w:hAnsi="Times New Roman" w:cs="Times New Roman"/>
          <w:sz w:val="24"/>
          <w:szCs w:val="24"/>
        </w:rPr>
        <w:t xml:space="preserve"> with equilibrium constants K1, K2 and KSO4 </w:t>
      </w:r>
      <w:r w:rsidRPr="00783751">
        <w:rPr>
          <w:rFonts w:ascii="Times New Roman" w:eastAsia="DengXian" w:hAnsi="Times New Roman" w:cs="Times New Roman"/>
          <w:sz w:val="24"/>
          <w:szCs w:val="24"/>
        </w:rPr>
        <w:fldChar w:fldCharType="begin"/>
      </w:r>
      <w:r w:rsidRPr="00783751">
        <w:rPr>
          <w:rFonts w:ascii="Times New Roman" w:eastAsia="DengXian" w:hAnsi="Times New Roman" w:cs="Times New Roman"/>
          <w:sz w:val="24"/>
          <w:szCs w:val="24"/>
        </w:rPr>
        <w:instrText xml:space="preserve"> ADDIN EN.CITE &lt;EndNote&gt;&lt;Cite&gt;&lt;Author&gt;Mehrbach&lt;/Author&gt;&lt;Year&gt;1973&lt;/Year&gt;&lt;RecNum&gt;498&lt;/RecNum&gt;&lt;DisplayText&gt;(Mehrbach et al. 1973; Dickson and Millero 1987)&lt;/DisplayText&gt;&lt;record&gt;&lt;rec-number&gt;498&lt;/rec-number&gt;&lt;foreign-keys&gt;&lt;key app="EN" db-id="vxp22ad0r5tvs7ervvg5xst8wwstzwzrtt0p" timestamp="1581587186"&gt;498&lt;/key&gt;&lt;/foreign-keys&gt;&lt;ref-type name="Journal Article"&gt;17&lt;/ref-type&gt;&lt;contributors&gt;&lt;authors&gt;&lt;author&gt;Mehrbach, Carl&lt;/author&gt;&lt;author&gt;Culberson, CH&lt;/author&gt;&lt;author&gt;Hawley, JE&lt;/author&gt;&lt;author&gt;Pytkowicx, RM&lt;/author&gt;&lt;/authors&gt;&lt;/contributors&gt;&lt;titles&gt;&lt;title&gt;Measurement of the apparent dissociation constants of carbonic acid in seawater at atmospheric pressure 1&lt;/title&gt;&lt;secondary-title&gt;Limnology and Oceanography&lt;/secondary-title&gt;&lt;/titles&gt;&lt;periodical&gt;&lt;full-title&gt;Limnology and Oceanography&lt;/full-title&gt;&lt;/periodical&gt;&lt;pages&gt;897-907&lt;/pages&gt;&lt;volume&gt;18&lt;/volume&gt;&lt;number&gt;6&lt;/number&gt;&lt;dates&gt;&lt;year&gt;1973&lt;/year&gt;&lt;/dates&gt;&lt;isbn&gt;0024-3590&lt;/isbn&gt;&lt;urls&gt;&lt;/urls&gt;&lt;/record&gt;&lt;/Cite&gt;&lt;Cite&gt;&lt;Author&gt;Dickson&lt;/Author&gt;&lt;Year&gt;1987&lt;/Year&gt;&lt;RecNum&gt;499&lt;/RecNum&gt;&lt;record&gt;&lt;rec-number&gt;499&lt;/rec-number&gt;&lt;foreign-keys&gt;&lt;key app="EN" db-id="vxp22ad0r5tvs7ervvg5xst8wwstzwzrtt0p" timestamp="1581587237"&gt;499&lt;/key&gt;&lt;/foreign-keys&gt;&lt;ref-type name="Journal Article"&gt;17&lt;/ref-type&gt;&lt;contributors&gt;&lt;authors&gt;&lt;author&gt;Dickson, AG&lt;/author&gt;&lt;author&gt;Millero, Frank J&lt;/author&gt;&lt;/authors&gt;&lt;/contributors&gt;&lt;titles&gt;&lt;title&gt;A comparison of the equilibrium constants for the dissociation of carbonic acid in seawater media&lt;/title&gt;&lt;secondary-title&gt;Deep Sea Research Part A. Oceanographic Research Papers&lt;/secondary-title&gt;&lt;/titles&gt;&lt;periodical&gt;&lt;full-title&gt;Deep Sea Research Part A. Oceanographic Research Papers&lt;/full-title&gt;&lt;/periodical&gt;&lt;pages&gt;1733-1743&lt;/pages&gt;&lt;volume&gt;34&lt;/volume&gt;&lt;number&gt;10&lt;/number&gt;&lt;dates&gt;&lt;year&gt;1987&lt;/year&gt;&lt;/dates&gt;&lt;isbn&gt;0198-0149&lt;/isbn&gt;&lt;urls&gt;&lt;/urls&gt;&lt;/record&gt;&lt;/Cite&gt;&lt;/EndNote&gt;</w:instrText>
      </w:r>
      <w:r w:rsidRPr="00783751">
        <w:rPr>
          <w:rFonts w:ascii="Times New Roman" w:eastAsia="DengXian" w:hAnsi="Times New Roman" w:cs="Times New Roman"/>
          <w:sz w:val="24"/>
          <w:szCs w:val="24"/>
        </w:rPr>
        <w:fldChar w:fldCharType="separate"/>
      </w:r>
      <w:r w:rsidRPr="00783751">
        <w:rPr>
          <w:rFonts w:ascii="Times New Roman" w:eastAsia="DengXian" w:hAnsi="Times New Roman" w:cs="Times New Roman"/>
          <w:noProof/>
          <w:sz w:val="24"/>
          <w:szCs w:val="24"/>
        </w:rPr>
        <w:t>(Mehrbach et al. 1973; Dickson and Millero 1987)</w:t>
      </w:r>
      <w:r w:rsidRPr="00783751">
        <w:rPr>
          <w:rFonts w:ascii="Times New Roman" w:eastAsia="DengXian" w:hAnsi="Times New Roman" w:cs="Times New Roman"/>
          <w:sz w:val="24"/>
          <w:szCs w:val="24"/>
        </w:rPr>
        <w:fldChar w:fldCharType="end"/>
      </w:r>
    </w:p>
    <w:p w14:paraId="574AEAA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Table S3</w:t>
      </w:r>
      <w:r w:rsidRPr="00783751">
        <w:rPr>
          <w:rFonts w:ascii="Times New Roman" w:eastAsia="DengXian" w:hAnsi="Times New Roman" w:cs="Times New Roman"/>
          <w:sz w:val="24"/>
          <w:szCs w:val="24"/>
        </w:rPr>
        <w:t xml:space="preserve">: Number of individuals used in the experiment and mortality </w:t>
      </w:r>
    </w:p>
    <w:tbl>
      <w:tblPr>
        <w:tblW w:w="0" w:type="auto"/>
        <w:jc w:val="center"/>
        <w:tblLook w:val="04A0" w:firstRow="1" w:lastRow="0" w:firstColumn="1" w:lastColumn="0" w:noHBand="0" w:noVBand="1"/>
      </w:tblPr>
      <w:tblGrid>
        <w:gridCol w:w="2254"/>
        <w:gridCol w:w="2254"/>
      </w:tblGrid>
      <w:tr w:rsidR="00783751" w:rsidRPr="00783751" w14:paraId="76450129" w14:textId="77777777" w:rsidTr="00783751">
        <w:trPr>
          <w:jc w:val="center"/>
        </w:trPr>
        <w:tc>
          <w:tcPr>
            <w:tcW w:w="2254" w:type="dxa"/>
            <w:tcBorders>
              <w:top w:val="single" w:sz="18" w:space="0" w:color="auto"/>
              <w:left w:val="nil"/>
              <w:bottom w:val="nil"/>
              <w:right w:val="nil"/>
            </w:tcBorders>
            <w:hideMark/>
          </w:tcPr>
          <w:p w14:paraId="7019E2C2"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Month</w:t>
            </w:r>
          </w:p>
        </w:tc>
        <w:tc>
          <w:tcPr>
            <w:tcW w:w="2254" w:type="dxa"/>
            <w:tcBorders>
              <w:top w:val="single" w:sz="18" w:space="0" w:color="auto"/>
              <w:left w:val="nil"/>
              <w:bottom w:val="nil"/>
              <w:right w:val="nil"/>
            </w:tcBorders>
            <w:hideMark/>
          </w:tcPr>
          <w:p w14:paraId="2C1D2C9B"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Total number of individuals in one replicate tank*</w:t>
            </w:r>
          </w:p>
        </w:tc>
      </w:tr>
      <w:tr w:rsidR="00783751" w:rsidRPr="00783751" w14:paraId="1DDD5388" w14:textId="77777777" w:rsidTr="00783751">
        <w:trPr>
          <w:jc w:val="center"/>
        </w:trPr>
        <w:tc>
          <w:tcPr>
            <w:tcW w:w="2254" w:type="dxa"/>
            <w:hideMark/>
          </w:tcPr>
          <w:p w14:paraId="504A6D57"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May</w:t>
            </w:r>
          </w:p>
        </w:tc>
        <w:tc>
          <w:tcPr>
            <w:tcW w:w="2254" w:type="dxa"/>
            <w:hideMark/>
          </w:tcPr>
          <w:p w14:paraId="52518EBA"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~350</w:t>
            </w:r>
          </w:p>
        </w:tc>
      </w:tr>
      <w:tr w:rsidR="00783751" w:rsidRPr="00783751" w14:paraId="667A0BCD" w14:textId="77777777" w:rsidTr="00783751">
        <w:trPr>
          <w:jc w:val="center"/>
        </w:trPr>
        <w:tc>
          <w:tcPr>
            <w:tcW w:w="2254" w:type="dxa"/>
            <w:hideMark/>
          </w:tcPr>
          <w:p w14:paraId="4EDA59B4"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June</w:t>
            </w:r>
          </w:p>
        </w:tc>
        <w:tc>
          <w:tcPr>
            <w:tcW w:w="2254" w:type="dxa"/>
            <w:hideMark/>
          </w:tcPr>
          <w:p w14:paraId="29B02B4E"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220</w:t>
            </w:r>
          </w:p>
        </w:tc>
      </w:tr>
      <w:tr w:rsidR="00783751" w:rsidRPr="00783751" w14:paraId="45F76212" w14:textId="77777777" w:rsidTr="00783751">
        <w:trPr>
          <w:jc w:val="center"/>
        </w:trPr>
        <w:tc>
          <w:tcPr>
            <w:tcW w:w="2254" w:type="dxa"/>
            <w:hideMark/>
          </w:tcPr>
          <w:p w14:paraId="7323A7B6"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July</w:t>
            </w:r>
          </w:p>
        </w:tc>
        <w:tc>
          <w:tcPr>
            <w:tcW w:w="2254" w:type="dxa"/>
            <w:hideMark/>
          </w:tcPr>
          <w:p w14:paraId="39E5F511"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215</w:t>
            </w:r>
          </w:p>
        </w:tc>
      </w:tr>
      <w:tr w:rsidR="00783751" w:rsidRPr="00783751" w14:paraId="3B1CB14C" w14:textId="77777777" w:rsidTr="00783751">
        <w:trPr>
          <w:jc w:val="center"/>
        </w:trPr>
        <w:tc>
          <w:tcPr>
            <w:tcW w:w="2254" w:type="dxa"/>
            <w:hideMark/>
          </w:tcPr>
          <w:p w14:paraId="3E7A1EA9"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August</w:t>
            </w:r>
          </w:p>
        </w:tc>
        <w:tc>
          <w:tcPr>
            <w:tcW w:w="2254" w:type="dxa"/>
            <w:hideMark/>
          </w:tcPr>
          <w:p w14:paraId="6DF7163A"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190</w:t>
            </w:r>
          </w:p>
        </w:tc>
      </w:tr>
      <w:tr w:rsidR="00783751" w:rsidRPr="00783751" w14:paraId="5AF6A139" w14:textId="77777777" w:rsidTr="00783751">
        <w:trPr>
          <w:jc w:val="center"/>
        </w:trPr>
        <w:tc>
          <w:tcPr>
            <w:tcW w:w="2254" w:type="dxa"/>
            <w:hideMark/>
          </w:tcPr>
          <w:p w14:paraId="56CA7EC2"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September</w:t>
            </w:r>
          </w:p>
        </w:tc>
        <w:tc>
          <w:tcPr>
            <w:tcW w:w="2254" w:type="dxa"/>
            <w:hideMark/>
          </w:tcPr>
          <w:p w14:paraId="316DC3A0"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160</w:t>
            </w:r>
          </w:p>
        </w:tc>
      </w:tr>
      <w:tr w:rsidR="00783751" w:rsidRPr="00783751" w14:paraId="2363D011" w14:textId="77777777" w:rsidTr="00783751">
        <w:trPr>
          <w:jc w:val="center"/>
        </w:trPr>
        <w:tc>
          <w:tcPr>
            <w:tcW w:w="2254" w:type="dxa"/>
            <w:tcBorders>
              <w:top w:val="nil"/>
              <w:left w:val="nil"/>
              <w:bottom w:val="single" w:sz="18" w:space="0" w:color="auto"/>
              <w:right w:val="nil"/>
            </w:tcBorders>
            <w:hideMark/>
          </w:tcPr>
          <w:p w14:paraId="4293E837"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October</w:t>
            </w:r>
          </w:p>
        </w:tc>
        <w:tc>
          <w:tcPr>
            <w:tcW w:w="2254" w:type="dxa"/>
            <w:tcBorders>
              <w:top w:val="nil"/>
              <w:left w:val="nil"/>
              <w:bottom w:val="single" w:sz="18" w:space="0" w:color="auto"/>
              <w:right w:val="nil"/>
            </w:tcBorders>
            <w:hideMark/>
          </w:tcPr>
          <w:p w14:paraId="3F405E06"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160</w:t>
            </w:r>
          </w:p>
        </w:tc>
      </w:tr>
    </w:tbl>
    <w:p w14:paraId="4731E56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 All the replicate tanks were maintained with similar biomass and number of individuals based on size</w:t>
      </w:r>
    </w:p>
    <w:p w14:paraId="6039A5D5"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noProof/>
          <w:sz w:val="24"/>
          <w:szCs w:val="24"/>
        </w:rPr>
        <w:lastRenderedPageBreak/>
        <w:drawing>
          <wp:inline distT="0" distB="0" distL="0" distR="0" wp14:anchorId="675E92FA" wp14:editId="32397D47">
            <wp:extent cx="4046220" cy="2545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6220" cy="2545080"/>
                    </a:xfrm>
                    <a:prstGeom prst="rect">
                      <a:avLst/>
                    </a:prstGeom>
                    <a:noFill/>
                    <a:ln>
                      <a:noFill/>
                    </a:ln>
                  </pic:spPr>
                </pic:pic>
              </a:graphicData>
            </a:graphic>
          </wp:inline>
        </w:drawing>
      </w:r>
    </w:p>
    <w:p w14:paraId="1E9BD64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S3:</w:t>
      </w:r>
      <w:r w:rsidRPr="00783751">
        <w:rPr>
          <w:rFonts w:ascii="Times New Roman" w:eastAsia="DengXian" w:hAnsi="Times New Roman" w:cs="Times New Roman"/>
          <w:sz w:val="24"/>
          <w:szCs w:val="24"/>
        </w:rPr>
        <w:t xml:space="preserve"> Mortality during the experiment for the months June, July, and August. No mortality observed during September and October. * denotes p value &lt;0.05</w:t>
      </w:r>
    </w:p>
    <w:p w14:paraId="5B789CAA"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3D1F000C"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6"/>
          <w:szCs w:val="26"/>
        </w:rPr>
      </w:pPr>
      <w:r w:rsidRPr="00783751">
        <w:rPr>
          <w:rFonts w:ascii="Times New Roman" w:eastAsia="DengXian Light" w:hAnsi="Times New Roman" w:cs="Times New Roman"/>
          <w:b/>
          <w:bCs/>
          <w:sz w:val="26"/>
          <w:szCs w:val="26"/>
        </w:rPr>
        <w:t>3. RNA-seq analysis</w:t>
      </w:r>
    </w:p>
    <w:p w14:paraId="6951A17A"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6"/>
          <w:szCs w:val="26"/>
        </w:rPr>
      </w:pPr>
      <w:r w:rsidRPr="00783751">
        <w:rPr>
          <w:rFonts w:ascii="Times New Roman" w:eastAsia="DengXian Light" w:hAnsi="Times New Roman" w:cs="Times New Roman"/>
          <w:b/>
          <w:bCs/>
          <w:sz w:val="26"/>
          <w:szCs w:val="26"/>
        </w:rPr>
        <w:t>3.1. Statistical results of reads and reference genome comparison rate</w:t>
      </w:r>
    </w:p>
    <w:p w14:paraId="7BACAC58" w14:textId="77777777" w:rsidR="00783751" w:rsidRPr="00783751" w:rsidRDefault="00783751" w:rsidP="00783751">
      <w:pPr>
        <w:keepNext/>
        <w:keepLines/>
        <w:spacing w:before="40" w:after="0" w:line="256" w:lineRule="auto"/>
        <w:jc w:val="both"/>
        <w:outlineLvl w:val="1"/>
        <w:rPr>
          <w:rFonts w:ascii="Times New Roman" w:eastAsia="DengXian" w:hAnsi="Times New Roman" w:cs="Times New Roman"/>
          <w:sz w:val="24"/>
          <w:szCs w:val="24"/>
        </w:rPr>
      </w:pPr>
      <w:r w:rsidRPr="00783751">
        <w:rPr>
          <w:rFonts w:ascii="Times New Roman" w:eastAsia="DengXian" w:hAnsi="Times New Roman" w:cs="Times New Roman"/>
          <w:sz w:val="24"/>
          <w:szCs w:val="24"/>
        </w:rPr>
        <w:t xml:space="preserve">HISAT </w:t>
      </w:r>
      <w:r w:rsidRPr="00783751">
        <w:rPr>
          <w:rFonts w:ascii="Times New Roman" w:eastAsia="DengXian" w:hAnsi="Times New Roman" w:cs="Times New Roman"/>
          <w:sz w:val="24"/>
          <w:szCs w:val="24"/>
        </w:rPr>
        <w:fldChar w:fldCharType="begin"/>
      </w:r>
      <w:r w:rsidRPr="00783751">
        <w:rPr>
          <w:rFonts w:ascii="Times New Roman" w:eastAsia="DengXian" w:hAnsi="Times New Roman" w:cs="Times New Roman"/>
          <w:sz w:val="24"/>
          <w:szCs w:val="24"/>
        </w:rPr>
        <w:instrText xml:space="preserve"> ADDIN EN.CITE &lt;EndNote&gt;&lt;Cite&gt;&lt;Author&gt;Kim&lt;/Author&gt;&lt;Year&gt;2015&lt;/Year&gt;&lt;RecNum&gt;464&lt;/RecNum&gt;&lt;DisplayText&gt;(Kim, Langmead, and Salzberg 2015)&lt;/DisplayText&gt;&lt;record&gt;&lt;rec-number&gt;464&lt;/rec-number&gt;&lt;foreign-keys&gt;&lt;key app="EN" db-id="vxp22ad0r5tvs7ervvg5xst8wwstzwzrtt0p" timestamp="1573657204"&gt;464&lt;/key&gt;&lt;/foreign-keys&gt;&lt;ref-type name="Journal Article"&gt;17&lt;/ref-type&gt;&lt;contributors&gt;&lt;authors&gt;&lt;author&gt;Kim, Daehwan&lt;/author&gt;&lt;author&gt;Langmead, Ben&lt;/author&gt;&lt;author&gt;Salzberg, Steven L&lt;/author&gt;&lt;/authors&gt;&lt;/contributors&gt;&lt;titles&gt;&lt;title&gt;HISAT: a fast spliced aligner with low memory requirements&lt;/title&gt;&lt;secondary-title&gt;Nature methods&lt;/secondary-title&gt;&lt;/titles&gt;&lt;periodical&gt;&lt;full-title&gt;Nature methods&lt;/full-title&gt;&lt;/periodical&gt;&lt;pages&gt;357&lt;/pages&gt;&lt;volume&gt;12&lt;/volume&gt;&lt;number&gt;4&lt;/number&gt;&lt;dates&gt;&lt;year&gt;2015&lt;/year&gt;&lt;/dates&gt;&lt;isbn&gt;1548-7105&lt;/isbn&gt;&lt;urls&gt;&lt;/urls&gt;&lt;/record&gt;&lt;/Cite&gt;&lt;/EndNote&gt;</w:instrText>
      </w:r>
      <w:r w:rsidRPr="00783751">
        <w:rPr>
          <w:rFonts w:ascii="Times New Roman" w:eastAsia="DengXian" w:hAnsi="Times New Roman" w:cs="Times New Roman"/>
          <w:sz w:val="24"/>
          <w:szCs w:val="24"/>
        </w:rPr>
        <w:fldChar w:fldCharType="separate"/>
      </w:r>
      <w:r w:rsidRPr="00783751">
        <w:rPr>
          <w:rFonts w:ascii="Times New Roman" w:eastAsia="DengXian" w:hAnsi="Times New Roman" w:cs="Times New Roman"/>
          <w:noProof/>
          <w:sz w:val="24"/>
          <w:szCs w:val="24"/>
        </w:rPr>
        <w:t>(Kim, Langmead, and Salzberg 2015)</w:t>
      </w:r>
      <w:r w:rsidRPr="00783751">
        <w:rPr>
          <w:rFonts w:ascii="Times New Roman" w:eastAsia="DengXian" w:hAnsi="Times New Roman" w:cs="Times New Roman"/>
          <w:sz w:val="24"/>
          <w:szCs w:val="24"/>
        </w:rPr>
        <w:fldChar w:fldCharType="end"/>
      </w:r>
      <w:r w:rsidRPr="00783751">
        <w:rPr>
          <w:rFonts w:ascii="Times New Roman" w:eastAsia="DengXian" w:hAnsi="Times New Roman" w:cs="Times New Roman"/>
          <w:sz w:val="24"/>
          <w:szCs w:val="24"/>
        </w:rPr>
        <w:t xml:space="preserve"> was used to compare the sequence of clean reads with the specified reference genome to obtain the position information on the reference genome and the sequence characteristic information unique to the sequencing sample.</w:t>
      </w:r>
    </w:p>
    <w:p w14:paraId="2A5CA2CF" w14:textId="77777777" w:rsidR="00783751" w:rsidRPr="00783751" w:rsidRDefault="00783751" w:rsidP="00783751">
      <w:pPr>
        <w:spacing w:line="256" w:lineRule="auto"/>
        <w:rPr>
          <w:rFonts w:ascii="Calibri" w:eastAsia="DengXian" w:hAnsi="Calibri" w:cs="Times New Roman"/>
        </w:rPr>
      </w:pPr>
    </w:p>
    <w:p w14:paraId="3EDE95F9" w14:textId="77777777" w:rsidR="00783751" w:rsidRPr="00783751" w:rsidRDefault="00783751" w:rsidP="00783751">
      <w:pPr>
        <w:spacing w:line="256" w:lineRule="auto"/>
        <w:rPr>
          <w:rFonts w:ascii="Times New Roman" w:eastAsia="DengXian" w:hAnsi="Times New Roman" w:cs="Times New Roman"/>
          <w:b/>
          <w:bCs/>
        </w:rPr>
      </w:pPr>
      <w:r w:rsidRPr="00783751">
        <w:rPr>
          <w:rFonts w:ascii="Times New Roman" w:eastAsia="DengXian" w:hAnsi="Times New Roman" w:cs="Times New Roman"/>
          <w:b/>
          <w:bCs/>
        </w:rPr>
        <w:t xml:space="preserve">Table S4: Statistical </w:t>
      </w:r>
      <w:r w:rsidRPr="00783751">
        <w:rPr>
          <w:rFonts w:ascii="Times New Roman" w:eastAsia="DengXian" w:hAnsi="Times New Roman" w:cs="Times New Roman"/>
          <w:b/>
          <w:bCs/>
          <w:sz w:val="24"/>
          <w:szCs w:val="24"/>
        </w:rPr>
        <w:t>results</w:t>
      </w:r>
      <w:r w:rsidRPr="00783751">
        <w:rPr>
          <w:rFonts w:ascii="Times New Roman" w:eastAsia="DengXian" w:hAnsi="Times New Roman" w:cs="Times New Roman"/>
          <w:b/>
          <w:bCs/>
        </w:rPr>
        <w:t xml:space="preserve"> of reads and reference genome comparison rate</w:t>
      </w:r>
    </w:p>
    <w:tbl>
      <w:tblPr>
        <w:tblW w:w="9625" w:type="dxa"/>
        <w:tblLook w:val="04A0" w:firstRow="1" w:lastRow="0" w:firstColumn="1" w:lastColumn="0" w:noHBand="0" w:noVBand="1"/>
      </w:tblPr>
      <w:tblGrid>
        <w:gridCol w:w="1687"/>
        <w:gridCol w:w="1275"/>
        <w:gridCol w:w="1418"/>
        <w:gridCol w:w="1276"/>
        <w:gridCol w:w="1417"/>
        <w:gridCol w:w="1276"/>
        <w:gridCol w:w="1276"/>
      </w:tblGrid>
      <w:tr w:rsidR="00783751" w:rsidRPr="00783751" w14:paraId="2D49BD3D" w14:textId="77777777" w:rsidTr="00783751">
        <w:trPr>
          <w:tblHeader/>
        </w:trPr>
        <w:tc>
          <w:tcPr>
            <w:tcW w:w="1687" w:type="dxa"/>
            <w:tcBorders>
              <w:top w:val="single" w:sz="12" w:space="0" w:color="auto"/>
              <w:left w:val="nil"/>
              <w:bottom w:val="single" w:sz="12" w:space="0" w:color="auto"/>
              <w:right w:val="nil"/>
            </w:tcBorders>
            <w:shd w:val="clear" w:color="auto" w:fill="E7E6E6" w:themeFill="background2"/>
            <w:tcMar>
              <w:top w:w="120" w:type="dxa"/>
              <w:left w:w="120" w:type="dxa"/>
              <w:bottom w:w="120" w:type="dxa"/>
              <w:right w:w="120" w:type="dxa"/>
            </w:tcMar>
            <w:vAlign w:val="bottom"/>
            <w:hideMark/>
          </w:tcPr>
          <w:p w14:paraId="7C2C42D3"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Sample</w:t>
            </w:r>
          </w:p>
        </w:tc>
        <w:tc>
          <w:tcPr>
            <w:tcW w:w="1275" w:type="dxa"/>
            <w:tcBorders>
              <w:top w:val="single" w:sz="12" w:space="0" w:color="auto"/>
              <w:left w:val="nil"/>
              <w:bottom w:val="single" w:sz="12" w:space="0" w:color="auto"/>
              <w:right w:val="nil"/>
            </w:tcBorders>
            <w:shd w:val="clear" w:color="auto" w:fill="E7E6E6" w:themeFill="background2"/>
            <w:tcMar>
              <w:top w:w="120" w:type="dxa"/>
              <w:left w:w="120" w:type="dxa"/>
              <w:bottom w:w="120" w:type="dxa"/>
              <w:right w:w="120" w:type="dxa"/>
            </w:tcMar>
            <w:vAlign w:val="bottom"/>
            <w:hideMark/>
          </w:tcPr>
          <w:p w14:paraId="490CA2E5"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pH 7.4 A</w:t>
            </w:r>
          </w:p>
        </w:tc>
        <w:tc>
          <w:tcPr>
            <w:tcW w:w="1418" w:type="dxa"/>
            <w:tcBorders>
              <w:top w:val="single" w:sz="12" w:space="0" w:color="auto"/>
              <w:left w:val="nil"/>
              <w:bottom w:val="single" w:sz="12" w:space="0" w:color="auto"/>
              <w:right w:val="nil"/>
            </w:tcBorders>
            <w:shd w:val="clear" w:color="auto" w:fill="E7E6E6" w:themeFill="background2"/>
            <w:tcMar>
              <w:top w:w="120" w:type="dxa"/>
              <w:left w:w="120" w:type="dxa"/>
              <w:bottom w:w="120" w:type="dxa"/>
              <w:right w:w="120" w:type="dxa"/>
            </w:tcMar>
            <w:vAlign w:val="bottom"/>
            <w:hideMark/>
          </w:tcPr>
          <w:p w14:paraId="04D209FB"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pH 7.4 B</w:t>
            </w:r>
          </w:p>
        </w:tc>
        <w:tc>
          <w:tcPr>
            <w:tcW w:w="1276" w:type="dxa"/>
            <w:tcBorders>
              <w:top w:val="single" w:sz="12" w:space="0" w:color="auto"/>
              <w:left w:val="nil"/>
              <w:bottom w:val="single" w:sz="12" w:space="0" w:color="auto"/>
              <w:right w:val="nil"/>
            </w:tcBorders>
            <w:shd w:val="clear" w:color="auto" w:fill="E7E6E6" w:themeFill="background2"/>
            <w:tcMar>
              <w:top w:w="120" w:type="dxa"/>
              <w:left w:w="120" w:type="dxa"/>
              <w:bottom w:w="120" w:type="dxa"/>
              <w:right w:w="120" w:type="dxa"/>
            </w:tcMar>
            <w:vAlign w:val="bottom"/>
            <w:hideMark/>
          </w:tcPr>
          <w:p w14:paraId="08D58D0C"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pH 7.4 C</w:t>
            </w:r>
          </w:p>
        </w:tc>
        <w:tc>
          <w:tcPr>
            <w:tcW w:w="1417" w:type="dxa"/>
            <w:tcBorders>
              <w:top w:val="single" w:sz="12" w:space="0" w:color="auto"/>
              <w:left w:val="nil"/>
              <w:bottom w:val="single" w:sz="12" w:space="0" w:color="auto"/>
              <w:right w:val="nil"/>
            </w:tcBorders>
            <w:shd w:val="clear" w:color="auto" w:fill="E7E6E6" w:themeFill="background2"/>
            <w:tcMar>
              <w:top w:w="120" w:type="dxa"/>
              <w:left w:w="120" w:type="dxa"/>
              <w:bottom w:w="120" w:type="dxa"/>
              <w:right w:w="120" w:type="dxa"/>
            </w:tcMar>
            <w:vAlign w:val="bottom"/>
            <w:hideMark/>
          </w:tcPr>
          <w:p w14:paraId="0390B4F1"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Control A</w:t>
            </w:r>
          </w:p>
        </w:tc>
        <w:tc>
          <w:tcPr>
            <w:tcW w:w="1276" w:type="dxa"/>
            <w:tcBorders>
              <w:top w:val="single" w:sz="12" w:space="0" w:color="auto"/>
              <w:left w:val="nil"/>
              <w:bottom w:val="single" w:sz="12" w:space="0" w:color="auto"/>
              <w:right w:val="nil"/>
            </w:tcBorders>
            <w:shd w:val="clear" w:color="auto" w:fill="E7E6E6" w:themeFill="background2"/>
            <w:tcMar>
              <w:top w:w="120" w:type="dxa"/>
              <w:left w:w="120" w:type="dxa"/>
              <w:bottom w:w="120" w:type="dxa"/>
              <w:right w:w="120" w:type="dxa"/>
            </w:tcMar>
            <w:vAlign w:val="bottom"/>
            <w:hideMark/>
          </w:tcPr>
          <w:p w14:paraId="617A4223"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Control B</w:t>
            </w:r>
          </w:p>
        </w:tc>
        <w:tc>
          <w:tcPr>
            <w:tcW w:w="1276" w:type="dxa"/>
            <w:tcBorders>
              <w:top w:val="single" w:sz="12" w:space="0" w:color="auto"/>
              <w:left w:val="nil"/>
              <w:bottom w:val="single" w:sz="12" w:space="0" w:color="auto"/>
              <w:right w:val="nil"/>
            </w:tcBorders>
            <w:shd w:val="clear" w:color="auto" w:fill="E7E6E6" w:themeFill="background2"/>
            <w:tcMar>
              <w:top w:w="120" w:type="dxa"/>
              <w:left w:w="120" w:type="dxa"/>
              <w:bottom w:w="120" w:type="dxa"/>
              <w:right w:w="120" w:type="dxa"/>
            </w:tcMar>
            <w:vAlign w:val="bottom"/>
            <w:hideMark/>
          </w:tcPr>
          <w:p w14:paraId="2A482896"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Control C</w:t>
            </w:r>
          </w:p>
        </w:tc>
      </w:tr>
      <w:tr w:rsidR="00783751" w:rsidRPr="00783751" w14:paraId="51EEF6DF" w14:textId="77777777" w:rsidTr="00783751">
        <w:trPr>
          <w:trHeight w:val="690"/>
        </w:trPr>
        <w:tc>
          <w:tcPr>
            <w:tcW w:w="1687" w:type="dxa"/>
            <w:tcBorders>
              <w:top w:val="single" w:sz="12" w:space="0" w:color="auto"/>
              <w:left w:val="nil"/>
              <w:bottom w:val="nil"/>
              <w:right w:val="nil"/>
            </w:tcBorders>
            <w:shd w:val="clear" w:color="auto" w:fill="E7E6E6" w:themeFill="background2"/>
            <w:tcMar>
              <w:top w:w="120" w:type="dxa"/>
              <w:left w:w="120" w:type="dxa"/>
              <w:bottom w:w="120" w:type="dxa"/>
              <w:right w:w="120" w:type="dxa"/>
            </w:tcMar>
            <w:hideMark/>
          </w:tcPr>
          <w:p w14:paraId="00ED903A"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Total reads</w:t>
            </w:r>
          </w:p>
        </w:tc>
        <w:tc>
          <w:tcPr>
            <w:tcW w:w="1275" w:type="dxa"/>
            <w:tcBorders>
              <w:top w:val="single" w:sz="12" w:space="0" w:color="auto"/>
              <w:left w:val="nil"/>
              <w:bottom w:val="nil"/>
              <w:right w:val="nil"/>
            </w:tcBorders>
            <w:tcMar>
              <w:top w:w="120" w:type="dxa"/>
              <w:left w:w="120" w:type="dxa"/>
              <w:bottom w:w="120" w:type="dxa"/>
              <w:right w:w="120" w:type="dxa"/>
            </w:tcMar>
            <w:hideMark/>
          </w:tcPr>
          <w:p w14:paraId="34C2A3F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46995352</w:t>
            </w:r>
          </w:p>
        </w:tc>
        <w:tc>
          <w:tcPr>
            <w:tcW w:w="1418" w:type="dxa"/>
            <w:tcBorders>
              <w:top w:val="single" w:sz="12" w:space="0" w:color="auto"/>
              <w:left w:val="nil"/>
              <w:bottom w:val="nil"/>
              <w:right w:val="nil"/>
            </w:tcBorders>
            <w:tcMar>
              <w:top w:w="120" w:type="dxa"/>
              <w:left w:w="120" w:type="dxa"/>
              <w:bottom w:w="120" w:type="dxa"/>
              <w:right w:w="120" w:type="dxa"/>
            </w:tcMar>
            <w:hideMark/>
          </w:tcPr>
          <w:p w14:paraId="2A19ED1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46121688</w:t>
            </w:r>
          </w:p>
        </w:tc>
        <w:tc>
          <w:tcPr>
            <w:tcW w:w="1276" w:type="dxa"/>
            <w:tcBorders>
              <w:top w:val="single" w:sz="12" w:space="0" w:color="auto"/>
              <w:left w:val="nil"/>
              <w:bottom w:val="nil"/>
              <w:right w:val="nil"/>
            </w:tcBorders>
            <w:tcMar>
              <w:top w:w="120" w:type="dxa"/>
              <w:left w:w="120" w:type="dxa"/>
              <w:bottom w:w="120" w:type="dxa"/>
              <w:right w:w="120" w:type="dxa"/>
            </w:tcMar>
            <w:hideMark/>
          </w:tcPr>
          <w:p w14:paraId="3FAA4C7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46162608</w:t>
            </w:r>
          </w:p>
        </w:tc>
        <w:tc>
          <w:tcPr>
            <w:tcW w:w="1417" w:type="dxa"/>
            <w:tcBorders>
              <w:top w:val="single" w:sz="12" w:space="0" w:color="auto"/>
              <w:left w:val="nil"/>
              <w:bottom w:val="nil"/>
              <w:right w:val="nil"/>
            </w:tcBorders>
            <w:tcMar>
              <w:top w:w="120" w:type="dxa"/>
              <w:left w:w="120" w:type="dxa"/>
              <w:bottom w:w="120" w:type="dxa"/>
              <w:right w:w="120" w:type="dxa"/>
            </w:tcMar>
            <w:hideMark/>
          </w:tcPr>
          <w:p w14:paraId="034421A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46924946</w:t>
            </w:r>
          </w:p>
        </w:tc>
        <w:tc>
          <w:tcPr>
            <w:tcW w:w="1276" w:type="dxa"/>
            <w:tcBorders>
              <w:top w:val="single" w:sz="12" w:space="0" w:color="auto"/>
              <w:left w:val="nil"/>
              <w:bottom w:val="nil"/>
              <w:right w:val="nil"/>
            </w:tcBorders>
            <w:tcMar>
              <w:top w:w="120" w:type="dxa"/>
              <w:left w:w="120" w:type="dxa"/>
              <w:bottom w:w="120" w:type="dxa"/>
              <w:right w:w="120" w:type="dxa"/>
            </w:tcMar>
            <w:hideMark/>
          </w:tcPr>
          <w:p w14:paraId="67CC9AB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46743480</w:t>
            </w:r>
          </w:p>
        </w:tc>
        <w:tc>
          <w:tcPr>
            <w:tcW w:w="1276" w:type="dxa"/>
            <w:tcBorders>
              <w:top w:val="single" w:sz="12" w:space="0" w:color="auto"/>
              <w:left w:val="nil"/>
              <w:bottom w:val="nil"/>
              <w:right w:val="nil"/>
            </w:tcBorders>
            <w:tcMar>
              <w:top w:w="120" w:type="dxa"/>
              <w:left w:w="120" w:type="dxa"/>
              <w:bottom w:w="120" w:type="dxa"/>
              <w:right w:w="120" w:type="dxa"/>
            </w:tcMar>
            <w:hideMark/>
          </w:tcPr>
          <w:p w14:paraId="2F57AF5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46815156</w:t>
            </w:r>
          </w:p>
        </w:tc>
      </w:tr>
      <w:tr w:rsidR="00783751" w:rsidRPr="00783751" w14:paraId="42900399" w14:textId="77777777" w:rsidTr="00783751">
        <w:trPr>
          <w:trHeight w:val="946"/>
        </w:trPr>
        <w:tc>
          <w:tcPr>
            <w:tcW w:w="1687" w:type="dxa"/>
            <w:shd w:val="clear" w:color="auto" w:fill="E7E6E6" w:themeFill="background2"/>
            <w:tcMar>
              <w:top w:w="120" w:type="dxa"/>
              <w:left w:w="120" w:type="dxa"/>
              <w:bottom w:w="120" w:type="dxa"/>
              <w:right w:w="120" w:type="dxa"/>
            </w:tcMar>
            <w:hideMark/>
          </w:tcPr>
          <w:p w14:paraId="5781A76C"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Total mapped reads</w:t>
            </w:r>
          </w:p>
        </w:tc>
        <w:tc>
          <w:tcPr>
            <w:tcW w:w="1275" w:type="dxa"/>
            <w:tcMar>
              <w:top w:w="120" w:type="dxa"/>
              <w:left w:w="120" w:type="dxa"/>
              <w:bottom w:w="120" w:type="dxa"/>
              <w:right w:w="120" w:type="dxa"/>
            </w:tcMar>
            <w:hideMark/>
          </w:tcPr>
          <w:p w14:paraId="2400AEF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12187368 (25.93%)</w:t>
            </w:r>
          </w:p>
        </w:tc>
        <w:tc>
          <w:tcPr>
            <w:tcW w:w="1418" w:type="dxa"/>
            <w:tcMar>
              <w:top w:w="120" w:type="dxa"/>
              <w:left w:w="120" w:type="dxa"/>
              <w:bottom w:w="120" w:type="dxa"/>
              <w:right w:w="120" w:type="dxa"/>
            </w:tcMar>
            <w:hideMark/>
          </w:tcPr>
          <w:p w14:paraId="4945975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11056428 (23.97%)</w:t>
            </w:r>
          </w:p>
        </w:tc>
        <w:tc>
          <w:tcPr>
            <w:tcW w:w="1276" w:type="dxa"/>
            <w:tcMar>
              <w:top w:w="120" w:type="dxa"/>
              <w:left w:w="120" w:type="dxa"/>
              <w:bottom w:w="120" w:type="dxa"/>
              <w:right w:w="120" w:type="dxa"/>
            </w:tcMar>
            <w:hideMark/>
          </w:tcPr>
          <w:p w14:paraId="0DCCD63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11494879 (24.90%)</w:t>
            </w:r>
          </w:p>
        </w:tc>
        <w:tc>
          <w:tcPr>
            <w:tcW w:w="1417" w:type="dxa"/>
            <w:tcMar>
              <w:top w:w="120" w:type="dxa"/>
              <w:left w:w="120" w:type="dxa"/>
              <w:bottom w:w="120" w:type="dxa"/>
              <w:right w:w="120" w:type="dxa"/>
            </w:tcMar>
            <w:hideMark/>
          </w:tcPr>
          <w:p w14:paraId="06434A3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12301228 (26.21%)</w:t>
            </w:r>
          </w:p>
        </w:tc>
        <w:tc>
          <w:tcPr>
            <w:tcW w:w="1276" w:type="dxa"/>
            <w:tcMar>
              <w:top w:w="120" w:type="dxa"/>
              <w:left w:w="120" w:type="dxa"/>
              <w:bottom w:w="120" w:type="dxa"/>
              <w:right w:w="120" w:type="dxa"/>
            </w:tcMar>
            <w:hideMark/>
          </w:tcPr>
          <w:p w14:paraId="5E81C21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11934047 (25.53%)</w:t>
            </w:r>
          </w:p>
        </w:tc>
        <w:tc>
          <w:tcPr>
            <w:tcW w:w="1276" w:type="dxa"/>
            <w:tcMar>
              <w:top w:w="120" w:type="dxa"/>
              <w:left w:w="120" w:type="dxa"/>
              <w:bottom w:w="120" w:type="dxa"/>
              <w:right w:w="120" w:type="dxa"/>
            </w:tcMar>
            <w:hideMark/>
          </w:tcPr>
          <w:p w14:paraId="3300D8F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11692542 (24.98%)</w:t>
            </w:r>
          </w:p>
        </w:tc>
      </w:tr>
      <w:tr w:rsidR="00783751" w:rsidRPr="00783751" w14:paraId="63C7BE6B" w14:textId="77777777" w:rsidTr="00783751">
        <w:trPr>
          <w:trHeight w:val="766"/>
        </w:trPr>
        <w:tc>
          <w:tcPr>
            <w:tcW w:w="1687" w:type="dxa"/>
            <w:shd w:val="clear" w:color="auto" w:fill="E7E6E6" w:themeFill="background2"/>
            <w:tcMar>
              <w:top w:w="120" w:type="dxa"/>
              <w:left w:w="120" w:type="dxa"/>
              <w:bottom w:w="120" w:type="dxa"/>
              <w:right w:w="120" w:type="dxa"/>
            </w:tcMar>
            <w:hideMark/>
          </w:tcPr>
          <w:p w14:paraId="29E6E132"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Multiple mapped</w:t>
            </w:r>
          </w:p>
        </w:tc>
        <w:tc>
          <w:tcPr>
            <w:tcW w:w="1275" w:type="dxa"/>
            <w:tcMar>
              <w:top w:w="120" w:type="dxa"/>
              <w:left w:w="120" w:type="dxa"/>
              <w:bottom w:w="120" w:type="dxa"/>
              <w:right w:w="120" w:type="dxa"/>
            </w:tcMar>
            <w:hideMark/>
          </w:tcPr>
          <w:p w14:paraId="195A022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1205918 (2.57%)</w:t>
            </w:r>
          </w:p>
        </w:tc>
        <w:tc>
          <w:tcPr>
            <w:tcW w:w="1418" w:type="dxa"/>
            <w:tcMar>
              <w:top w:w="120" w:type="dxa"/>
              <w:left w:w="120" w:type="dxa"/>
              <w:bottom w:w="120" w:type="dxa"/>
              <w:right w:w="120" w:type="dxa"/>
            </w:tcMar>
            <w:hideMark/>
          </w:tcPr>
          <w:p w14:paraId="2D1039A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1060968 (2.30%)</w:t>
            </w:r>
          </w:p>
        </w:tc>
        <w:tc>
          <w:tcPr>
            <w:tcW w:w="1276" w:type="dxa"/>
            <w:tcMar>
              <w:top w:w="120" w:type="dxa"/>
              <w:left w:w="120" w:type="dxa"/>
              <w:bottom w:w="120" w:type="dxa"/>
              <w:right w:w="120" w:type="dxa"/>
            </w:tcMar>
            <w:hideMark/>
          </w:tcPr>
          <w:p w14:paraId="627F8B3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1079270 (2.34%)</w:t>
            </w:r>
          </w:p>
        </w:tc>
        <w:tc>
          <w:tcPr>
            <w:tcW w:w="1417" w:type="dxa"/>
            <w:tcMar>
              <w:top w:w="120" w:type="dxa"/>
              <w:left w:w="120" w:type="dxa"/>
              <w:bottom w:w="120" w:type="dxa"/>
              <w:right w:w="120" w:type="dxa"/>
            </w:tcMar>
            <w:hideMark/>
          </w:tcPr>
          <w:p w14:paraId="520C798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1336268 (2.85%)</w:t>
            </w:r>
          </w:p>
        </w:tc>
        <w:tc>
          <w:tcPr>
            <w:tcW w:w="1276" w:type="dxa"/>
            <w:tcMar>
              <w:top w:w="120" w:type="dxa"/>
              <w:left w:w="120" w:type="dxa"/>
              <w:bottom w:w="120" w:type="dxa"/>
              <w:right w:w="120" w:type="dxa"/>
            </w:tcMar>
            <w:hideMark/>
          </w:tcPr>
          <w:p w14:paraId="439EDA8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1160422 (2.48%)</w:t>
            </w:r>
          </w:p>
        </w:tc>
        <w:tc>
          <w:tcPr>
            <w:tcW w:w="1276" w:type="dxa"/>
            <w:tcMar>
              <w:top w:w="120" w:type="dxa"/>
              <w:left w:w="120" w:type="dxa"/>
              <w:bottom w:w="120" w:type="dxa"/>
              <w:right w:w="120" w:type="dxa"/>
            </w:tcMar>
            <w:hideMark/>
          </w:tcPr>
          <w:p w14:paraId="40324682"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1122769 (2.40%)</w:t>
            </w:r>
          </w:p>
        </w:tc>
      </w:tr>
      <w:tr w:rsidR="00783751" w:rsidRPr="00783751" w14:paraId="2ACCDA1C" w14:textId="77777777" w:rsidTr="00783751">
        <w:tc>
          <w:tcPr>
            <w:tcW w:w="1687" w:type="dxa"/>
            <w:shd w:val="clear" w:color="auto" w:fill="E7E6E6" w:themeFill="background2"/>
            <w:tcMar>
              <w:top w:w="120" w:type="dxa"/>
              <w:left w:w="120" w:type="dxa"/>
              <w:bottom w:w="120" w:type="dxa"/>
              <w:right w:w="120" w:type="dxa"/>
            </w:tcMar>
            <w:hideMark/>
          </w:tcPr>
          <w:p w14:paraId="00E0FCDF"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Uniquely mapped</w:t>
            </w:r>
          </w:p>
        </w:tc>
        <w:tc>
          <w:tcPr>
            <w:tcW w:w="1275" w:type="dxa"/>
            <w:tcMar>
              <w:top w:w="120" w:type="dxa"/>
              <w:left w:w="120" w:type="dxa"/>
              <w:bottom w:w="120" w:type="dxa"/>
              <w:right w:w="120" w:type="dxa"/>
            </w:tcMar>
            <w:hideMark/>
          </w:tcPr>
          <w:p w14:paraId="52519D0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10981450 (23.37%)</w:t>
            </w:r>
          </w:p>
        </w:tc>
        <w:tc>
          <w:tcPr>
            <w:tcW w:w="1418" w:type="dxa"/>
            <w:tcMar>
              <w:top w:w="120" w:type="dxa"/>
              <w:left w:w="120" w:type="dxa"/>
              <w:bottom w:w="120" w:type="dxa"/>
              <w:right w:w="120" w:type="dxa"/>
            </w:tcMar>
            <w:hideMark/>
          </w:tcPr>
          <w:p w14:paraId="2000E65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9995460 (21.67%)</w:t>
            </w:r>
          </w:p>
        </w:tc>
        <w:tc>
          <w:tcPr>
            <w:tcW w:w="1276" w:type="dxa"/>
            <w:tcMar>
              <w:top w:w="120" w:type="dxa"/>
              <w:left w:w="120" w:type="dxa"/>
              <w:bottom w:w="120" w:type="dxa"/>
              <w:right w:w="120" w:type="dxa"/>
            </w:tcMar>
            <w:hideMark/>
          </w:tcPr>
          <w:p w14:paraId="5D92492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10415609 (22.56%)</w:t>
            </w:r>
          </w:p>
        </w:tc>
        <w:tc>
          <w:tcPr>
            <w:tcW w:w="1417" w:type="dxa"/>
            <w:tcMar>
              <w:top w:w="120" w:type="dxa"/>
              <w:left w:w="120" w:type="dxa"/>
              <w:bottom w:w="120" w:type="dxa"/>
              <w:right w:w="120" w:type="dxa"/>
            </w:tcMar>
            <w:hideMark/>
          </w:tcPr>
          <w:p w14:paraId="500D9FC2"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10964960 (23.37%)</w:t>
            </w:r>
          </w:p>
        </w:tc>
        <w:tc>
          <w:tcPr>
            <w:tcW w:w="1276" w:type="dxa"/>
            <w:tcMar>
              <w:top w:w="120" w:type="dxa"/>
              <w:left w:w="120" w:type="dxa"/>
              <w:bottom w:w="120" w:type="dxa"/>
              <w:right w:w="120" w:type="dxa"/>
            </w:tcMar>
            <w:hideMark/>
          </w:tcPr>
          <w:p w14:paraId="35B6A49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10773625 (23.05%)</w:t>
            </w:r>
          </w:p>
        </w:tc>
        <w:tc>
          <w:tcPr>
            <w:tcW w:w="1276" w:type="dxa"/>
            <w:tcMar>
              <w:top w:w="120" w:type="dxa"/>
              <w:left w:w="120" w:type="dxa"/>
              <w:bottom w:w="120" w:type="dxa"/>
              <w:right w:w="120" w:type="dxa"/>
            </w:tcMar>
            <w:hideMark/>
          </w:tcPr>
          <w:p w14:paraId="3AD57A98"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10569773 (22.58%)</w:t>
            </w:r>
          </w:p>
        </w:tc>
      </w:tr>
      <w:tr w:rsidR="00783751" w:rsidRPr="00783751" w14:paraId="6D05358C" w14:textId="77777777" w:rsidTr="00783751">
        <w:tc>
          <w:tcPr>
            <w:tcW w:w="1687" w:type="dxa"/>
            <w:shd w:val="clear" w:color="auto" w:fill="E7E6E6" w:themeFill="background2"/>
            <w:tcMar>
              <w:top w:w="120" w:type="dxa"/>
              <w:left w:w="120" w:type="dxa"/>
              <w:bottom w:w="120" w:type="dxa"/>
              <w:right w:w="120" w:type="dxa"/>
            </w:tcMar>
            <w:hideMark/>
          </w:tcPr>
          <w:p w14:paraId="0FD82331"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Read-1</w:t>
            </w:r>
          </w:p>
        </w:tc>
        <w:tc>
          <w:tcPr>
            <w:tcW w:w="1275" w:type="dxa"/>
            <w:tcMar>
              <w:top w:w="120" w:type="dxa"/>
              <w:left w:w="120" w:type="dxa"/>
              <w:bottom w:w="120" w:type="dxa"/>
              <w:right w:w="120" w:type="dxa"/>
            </w:tcMar>
            <w:hideMark/>
          </w:tcPr>
          <w:p w14:paraId="71CAB90F"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5422623 (11.54%)</w:t>
            </w:r>
          </w:p>
        </w:tc>
        <w:tc>
          <w:tcPr>
            <w:tcW w:w="1418" w:type="dxa"/>
            <w:tcMar>
              <w:top w:w="120" w:type="dxa"/>
              <w:left w:w="120" w:type="dxa"/>
              <w:bottom w:w="120" w:type="dxa"/>
              <w:right w:w="120" w:type="dxa"/>
            </w:tcMar>
            <w:hideMark/>
          </w:tcPr>
          <w:p w14:paraId="092A5F6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4915164 (10.66%)</w:t>
            </w:r>
          </w:p>
        </w:tc>
        <w:tc>
          <w:tcPr>
            <w:tcW w:w="1276" w:type="dxa"/>
            <w:tcMar>
              <w:top w:w="120" w:type="dxa"/>
              <w:left w:w="120" w:type="dxa"/>
              <w:bottom w:w="120" w:type="dxa"/>
              <w:right w:w="120" w:type="dxa"/>
            </w:tcMar>
            <w:hideMark/>
          </w:tcPr>
          <w:p w14:paraId="3999A12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5143382 (11.14%)</w:t>
            </w:r>
          </w:p>
        </w:tc>
        <w:tc>
          <w:tcPr>
            <w:tcW w:w="1417" w:type="dxa"/>
            <w:tcMar>
              <w:top w:w="120" w:type="dxa"/>
              <w:left w:w="120" w:type="dxa"/>
              <w:bottom w:w="120" w:type="dxa"/>
              <w:right w:w="120" w:type="dxa"/>
            </w:tcMar>
            <w:hideMark/>
          </w:tcPr>
          <w:p w14:paraId="55C7D5E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5444893 (11.60%)</w:t>
            </w:r>
          </w:p>
        </w:tc>
        <w:tc>
          <w:tcPr>
            <w:tcW w:w="1276" w:type="dxa"/>
            <w:tcMar>
              <w:top w:w="120" w:type="dxa"/>
              <w:left w:w="120" w:type="dxa"/>
              <w:bottom w:w="120" w:type="dxa"/>
              <w:right w:w="120" w:type="dxa"/>
            </w:tcMar>
            <w:hideMark/>
          </w:tcPr>
          <w:p w14:paraId="6E666B2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5345865 (11.44%)</w:t>
            </w:r>
          </w:p>
        </w:tc>
        <w:tc>
          <w:tcPr>
            <w:tcW w:w="1276" w:type="dxa"/>
            <w:tcMar>
              <w:top w:w="120" w:type="dxa"/>
              <w:left w:w="120" w:type="dxa"/>
              <w:bottom w:w="120" w:type="dxa"/>
              <w:right w:w="120" w:type="dxa"/>
            </w:tcMar>
            <w:hideMark/>
          </w:tcPr>
          <w:p w14:paraId="6A2A1F72"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5237083 (11.19%)</w:t>
            </w:r>
          </w:p>
        </w:tc>
      </w:tr>
      <w:tr w:rsidR="00783751" w:rsidRPr="00783751" w14:paraId="2D7750FE" w14:textId="77777777" w:rsidTr="00783751">
        <w:tc>
          <w:tcPr>
            <w:tcW w:w="1687" w:type="dxa"/>
            <w:shd w:val="clear" w:color="auto" w:fill="E7E6E6" w:themeFill="background2"/>
            <w:tcMar>
              <w:top w:w="120" w:type="dxa"/>
              <w:left w:w="120" w:type="dxa"/>
              <w:bottom w:w="120" w:type="dxa"/>
              <w:right w:w="120" w:type="dxa"/>
            </w:tcMar>
            <w:hideMark/>
          </w:tcPr>
          <w:p w14:paraId="7BE43397"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lastRenderedPageBreak/>
              <w:t>Read-2</w:t>
            </w:r>
          </w:p>
        </w:tc>
        <w:tc>
          <w:tcPr>
            <w:tcW w:w="1275" w:type="dxa"/>
            <w:tcMar>
              <w:top w:w="120" w:type="dxa"/>
              <w:left w:w="120" w:type="dxa"/>
              <w:bottom w:w="120" w:type="dxa"/>
              <w:right w:w="120" w:type="dxa"/>
            </w:tcMar>
            <w:hideMark/>
          </w:tcPr>
          <w:p w14:paraId="7C9C323F"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5558827 (11.83%)</w:t>
            </w:r>
          </w:p>
        </w:tc>
        <w:tc>
          <w:tcPr>
            <w:tcW w:w="1418" w:type="dxa"/>
            <w:tcMar>
              <w:top w:w="120" w:type="dxa"/>
              <w:left w:w="120" w:type="dxa"/>
              <w:bottom w:w="120" w:type="dxa"/>
              <w:right w:w="120" w:type="dxa"/>
            </w:tcMar>
            <w:hideMark/>
          </w:tcPr>
          <w:p w14:paraId="0F40879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5080296 (11.01%)</w:t>
            </w:r>
          </w:p>
        </w:tc>
        <w:tc>
          <w:tcPr>
            <w:tcW w:w="1276" w:type="dxa"/>
            <w:tcMar>
              <w:top w:w="120" w:type="dxa"/>
              <w:left w:w="120" w:type="dxa"/>
              <w:bottom w:w="120" w:type="dxa"/>
              <w:right w:w="120" w:type="dxa"/>
            </w:tcMar>
            <w:hideMark/>
          </w:tcPr>
          <w:p w14:paraId="399F34B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5272227 (11.42%)</w:t>
            </w:r>
          </w:p>
        </w:tc>
        <w:tc>
          <w:tcPr>
            <w:tcW w:w="1417" w:type="dxa"/>
            <w:tcMar>
              <w:top w:w="120" w:type="dxa"/>
              <w:left w:w="120" w:type="dxa"/>
              <w:bottom w:w="120" w:type="dxa"/>
              <w:right w:w="120" w:type="dxa"/>
            </w:tcMar>
            <w:hideMark/>
          </w:tcPr>
          <w:p w14:paraId="2BB6A13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5520067 (11.76%)</w:t>
            </w:r>
          </w:p>
        </w:tc>
        <w:tc>
          <w:tcPr>
            <w:tcW w:w="1276" w:type="dxa"/>
            <w:tcMar>
              <w:top w:w="120" w:type="dxa"/>
              <w:left w:w="120" w:type="dxa"/>
              <w:bottom w:w="120" w:type="dxa"/>
              <w:right w:w="120" w:type="dxa"/>
            </w:tcMar>
            <w:hideMark/>
          </w:tcPr>
          <w:p w14:paraId="1854303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5427760 (11.61%)</w:t>
            </w:r>
          </w:p>
        </w:tc>
        <w:tc>
          <w:tcPr>
            <w:tcW w:w="1276" w:type="dxa"/>
            <w:tcMar>
              <w:top w:w="120" w:type="dxa"/>
              <w:left w:w="120" w:type="dxa"/>
              <w:bottom w:w="120" w:type="dxa"/>
              <w:right w:w="120" w:type="dxa"/>
            </w:tcMar>
            <w:hideMark/>
          </w:tcPr>
          <w:p w14:paraId="70CAC1B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5332690 (11.39%)</w:t>
            </w:r>
          </w:p>
        </w:tc>
      </w:tr>
      <w:tr w:rsidR="00783751" w:rsidRPr="00783751" w14:paraId="08ED6EA2" w14:textId="77777777" w:rsidTr="00783751">
        <w:tc>
          <w:tcPr>
            <w:tcW w:w="1687" w:type="dxa"/>
            <w:shd w:val="clear" w:color="auto" w:fill="E7E6E6" w:themeFill="background2"/>
            <w:tcMar>
              <w:top w:w="120" w:type="dxa"/>
              <w:left w:w="120" w:type="dxa"/>
              <w:bottom w:w="120" w:type="dxa"/>
              <w:right w:w="120" w:type="dxa"/>
            </w:tcMar>
            <w:hideMark/>
          </w:tcPr>
          <w:p w14:paraId="556AF850"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Reads map to '+'</w:t>
            </w:r>
          </w:p>
        </w:tc>
        <w:tc>
          <w:tcPr>
            <w:tcW w:w="1275" w:type="dxa"/>
            <w:tcMar>
              <w:top w:w="120" w:type="dxa"/>
              <w:left w:w="120" w:type="dxa"/>
              <w:bottom w:w="120" w:type="dxa"/>
              <w:right w:w="120" w:type="dxa"/>
            </w:tcMar>
            <w:hideMark/>
          </w:tcPr>
          <w:p w14:paraId="03C4FF5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5564061 (11.84%)</w:t>
            </w:r>
          </w:p>
        </w:tc>
        <w:tc>
          <w:tcPr>
            <w:tcW w:w="1418" w:type="dxa"/>
            <w:tcMar>
              <w:top w:w="120" w:type="dxa"/>
              <w:left w:w="120" w:type="dxa"/>
              <w:bottom w:w="120" w:type="dxa"/>
              <w:right w:w="120" w:type="dxa"/>
            </w:tcMar>
            <w:hideMark/>
          </w:tcPr>
          <w:p w14:paraId="3783694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5056848 (10.96%)</w:t>
            </w:r>
          </w:p>
        </w:tc>
        <w:tc>
          <w:tcPr>
            <w:tcW w:w="1276" w:type="dxa"/>
            <w:tcMar>
              <w:top w:w="120" w:type="dxa"/>
              <w:left w:w="120" w:type="dxa"/>
              <w:bottom w:w="120" w:type="dxa"/>
              <w:right w:w="120" w:type="dxa"/>
            </w:tcMar>
            <w:hideMark/>
          </w:tcPr>
          <w:p w14:paraId="476A414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5275663 (11.43%)</w:t>
            </w:r>
          </w:p>
        </w:tc>
        <w:tc>
          <w:tcPr>
            <w:tcW w:w="1417" w:type="dxa"/>
            <w:tcMar>
              <w:top w:w="120" w:type="dxa"/>
              <w:left w:w="120" w:type="dxa"/>
              <w:bottom w:w="120" w:type="dxa"/>
              <w:right w:w="120" w:type="dxa"/>
            </w:tcMar>
            <w:hideMark/>
          </w:tcPr>
          <w:p w14:paraId="5257FA8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5555953 (11.84%)</w:t>
            </w:r>
          </w:p>
        </w:tc>
        <w:tc>
          <w:tcPr>
            <w:tcW w:w="1276" w:type="dxa"/>
            <w:tcMar>
              <w:top w:w="120" w:type="dxa"/>
              <w:left w:w="120" w:type="dxa"/>
              <w:bottom w:w="120" w:type="dxa"/>
              <w:right w:w="120" w:type="dxa"/>
            </w:tcMar>
            <w:hideMark/>
          </w:tcPr>
          <w:p w14:paraId="1432881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5456599 (11.67%)</w:t>
            </w:r>
          </w:p>
        </w:tc>
        <w:tc>
          <w:tcPr>
            <w:tcW w:w="1276" w:type="dxa"/>
            <w:tcMar>
              <w:top w:w="120" w:type="dxa"/>
              <w:left w:w="120" w:type="dxa"/>
              <w:bottom w:w="120" w:type="dxa"/>
              <w:right w:w="120" w:type="dxa"/>
            </w:tcMar>
            <w:hideMark/>
          </w:tcPr>
          <w:p w14:paraId="719C015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5350326 (11.43%)</w:t>
            </w:r>
          </w:p>
        </w:tc>
      </w:tr>
      <w:tr w:rsidR="00783751" w:rsidRPr="00783751" w14:paraId="1AF6DD84" w14:textId="77777777" w:rsidTr="00783751">
        <w:tc>
          <w:tcPr>
            <w:tcW w:w="1687" w:type="dxa"/>
            <w:shd w:val="clear" w:color="auto" w:fill="E7E6E6" w:themeFill="background2"/>
            <w:tcMar>
              <w:top w:w="120" w:type="dxa"/>
              <w:left w:w="120" w:type="dxa"/>
              <w:bottom w:w="120" w:type="dxa"/>
              <w:right w:w="120" w:type="dxa"/>
            </w:tcMar>
            <w:hideMark/>
          </w:tcPr>
          <w:p w14:paraId="17B9FD84"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Reads map to '-'</w:t>
            </w:r>
          </w:p>
        </w:tc>
        <w:tc>
          <w:tcPr>
            <w:tcW w:w="1275" w:type="dxa"/>
            <w:tcMar>
              <w:top w:w="120" w:type="dxa"/>
              <w:left w:w="120" w:type="dxa"/>
              <w:bottom w:w="120" w:type="dxa"/>
              <w:right w:w="120" w:type="dxa"/>
            </w:tcMar>
            <w:hideMark/>
          </w:tcPr>
          <w:p w14:paraId="553F816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5417389 (11.53%)</w:t>
            </w:r>
          </w:p>
        </w:tc>
        <w:tc>
          <w:tcPr>
            <w:tcW w:w="1418" w:type="dxa"/>
            <w:tcMar>
              <w:top w:w="120" w:type="dxa"/>
              <w:left w:w="120" w:type="dxa"/>
              <w:bottom w:w="120" w:type="dxa"/>
              <w:right w:w="120" w:type="dxa"/>
            </w:tcMar>
            <w:hideMark/>
          </w:tcPr>
          <w:p w14:paraId="00550F9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4938612 (10.71%)</w:t>
            </w:r>
          </w:p>
        </w:tc>
        <w:tc>
          <w:tcPr>
            <w:tcW w:w="1276" w:type="dxa"/>
            <w:tcMar>
              <w:top w:w="120" w:type="dxa"/>
              <w:left w:w="120" w:type="dxa"/>
              <w:bottom w:w="120" w:type="dxa"/>
              <w:right w:w="120" w:type="dxa"/>
            </w:tcMar>
            <w:hideMark/>
          </w:tcPr>
          <w:p w14:paraId="5A43B0E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5139946 (11.13%)</w:t>
            </w:r>
          </w:p>
        </w:tc>
        <w:tc>
          <w:tcPr>
            <w:tcW w:w="1417" w:type="dxa"/>
            <w:tcMar>
              <w:top w:w="120" w:type="dxa"/>
              <w:left w:w="120" w:type="dxa"/>
              <w:bottom w:w="120" w:type="dxa"/>
              <w:right w:w="120" w:type="dxa"/>
            </w:tcMar>
            <w:hideMark/>
          </w:tcPr>
          <w:p w14:paraId="71E76038"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5409007 (11.53%)</w:t>
            </w:r>
          </w:p>
        </w:tc>
        <w:tc>
          <w:tcPr>
            <w:tcW w:w="1276" w:type="dxa"/>
            <w:tcMar>
              <w:top w:w="120" w:type="dxa"/>
              <w:left w:w="120" w:type="dxa"/>
              <w:bottom w:w="120" w:type="dxa"/>
              <w:right w:w="120" w:type="dxa"/>
            </w:tcMar>
            <w:hideMark/>
          </w:tcPr>
          <w:p w14:paraId="546330B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5317026 (11.37%)</w:t>
            </w:r>
          </w:p>
        </w:tc>
        <w:tc>
          <w:tcPr>
            <w:tcW w:w="1276" w:type="dxa"/>
            <w:tcMar>
              <w:top w:w="120" w:type="dxa"/>
              <w:left w:w="120" w:type="dxa"/>
              <w:bottom w:w="120" w:type="dxa"/>
              <w:right w:w="120" w:type="dxa"/>
            </w:tcMar>
            <w:hideMark/>
          </w:tcPr>
          <w:p w14:paraId="7C4FC2F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5219447 (11.15%)</w:t>
            </w:r>
          </w:p>
        </w:tc>
      </w:tr>
      <w:tr w:rsidR="00783751" w:rsidRPr="00783751" w14:paraId="32818678" w14:textId="77777777" w:rsidTr="00783751">
        <w:tc>
          <w:tcPr>
            <w:tcW w:w="1687" w:type="dxa"/>
            <w:shd w:val="clear" w:color="auto" w:fill="E7E6E6" w:themeFill="background2"/>
            <w:tcMar>
              <w:top w:w="120" w:type="dxa"/>
              <w:left w:w="120" w:type="dxa"/>
              <w:bottom w:w="120" w:type="dxa"/>
              <w:right w:w="120" w:type="dxa"/>
            </w:tcMar>
            <w:hideMark/>
          </w:tcPr>
          <w:p w14:paraId="0B9CC089"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Non-splice reads</w:t>
            </w:r>
          </w:p>
        </w:tc>
        <w:tc>
          <w:tcPr>
            <w:tcW w:w="1275" w:type="dxa"/>
            <w:tcMar>
              <w:top w:w="120" w:type="dxa"/>
              <w:left w:w="120" w:type="dxa"/>
              <w:bottom w:w="120" w:type="dxa"/>
              <w:right w:w="120" w:type="dxa"/>
            </w:tcMar>
            <w:hideMark/>
          </w:tcPr>
          <w:p w14:paraId="1793085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4410969 (9.39%)</w:t>
            </w:r>
          </w:p>
        </w:tc>
        <w:tc>
          <w:tcPr>
            <w:tcW w:w="1418" w:type="dxa"/>
            <w:tcMar>
              <w:top w:w="120" w:type="dxa"/>
              <w:left w:w="120" w:type="dxa"/>
              <w:bottom w:w="120" w:type="dxa"/>
              <w:right w:w="120" w:type="dxa"/>
            </w:tcMar>
            <w:hideMark/>
          </w:tcPr>
          <w:p w14:paraId="7EB47AE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4085234 (8.86%)</w:t>
            </w:r>
          </w:p>
        </w:tc>
        <w:tc>
          <w:tcPr>
            <w:tcW w:w="1276" w:type="dxa"/>
            <w:tcMar>
              <w:top w:w="120" w:type="dxa"/>
              <w:left w:w="120" w:type="dxa"/>
              <w:bottom w:w="120" w:type="dxa"/>
              <w:right w:w="120" w:type="dxa"/>
            </w:tcMar>
            <w:hideMark/>
          </w:tcPr>
          <w:p w14:paraId="6CDCB73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4254340 (9.22%)</w:t>
            </w:r>
          </w:p>
        </w:tc>
        <w:tc>
          <w:tcPr>
            <w:tcW w:w="1417" w:type="dxa"/>
            <w:tcMar>
              <w:top w:w="120" w:type="dxa"/>
              <w:left w:w="120" w:type="dxa"/>
              <w:bottom w:w="120" w:type="dxa"/>
              <w:right w:w="120" w:type="dxa"/>
            </w:tcMar>
            <w:hideMark/>
          </w:tcPr>
          <w:p w14:paraId="6A6D2F5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4554878 (9.71%)</w:t>
            </w:r>
          </w:p>
        </w:tc>
        <w:tc>
          <w:tcPr>
            <w:tcW w:w="1276" w:type="dxa"/>
            <w:tcMar>
              <w:top w:w="120" w:type="dxa"/>
              <w:left w:w="120" w:type="dxa"/>
              <w:bottom w:w="120" w:type="dxa"/>
              <w:right w:w="120" w:type="dxa"/>
            </w:tcMar>
            <w:hideMark/>
          </w:tcPr>
          <w:p w14:paraId="79BCFFC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4439149 (9.50%)</w:t>
            </w:r>
          </w:p>
        </w:tc>
        <w:tc>
          <w:tcPr>
            <w:tcW w:w="1276" w:type="dxa"/>
            <w:tcMar>
              <w:top w:w="120" w:type="dxa"/>
              <w:left w:w="120" w:type="dxa"/>
              <w:bottom w:w="120" w:type="dxa"/>
              <w:right w:w="120" w:type="dxa"/>
            </w:tcMar>
            <w:hideMark/>
          </w:tcPr>
          <w:p w14:paraId="62AD6ED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4259358 (9.10%)</w:t>
            </w:r>
          </w:p>
        </w:tc>
      </w:tr>
      <w:tr w:rsidR="00783751" w:rsidRPr="00783751" w14:paraId="0698D0FA" w14:textId="77777777" w:rsidTr="00783751">
        <w:tc>
          <w:tcPr>
            <w:tcW w:w="1687" w:type="dxa"/>
            <w:shd w:val="clear" w:color="auto" w:fill="E7E6E6" w:themeFill="background2"/>
            <w:tcMar>
              <w:top w:w="120" w:type="dxa"/>
              <w:left w:w="120" w:type="dxa"/>
              <w:bottom w:w="120" w:type="dxa"/>
              <w:right w:w="120" w:type="dxa"/>
            </w:tcMar>
            <w:hideMark/>
          </w:tcPr>
          <w:p w14:paraId="2E108010"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Splice reads</w:t>
            </w:r>
          </w:p>
        </w:tc>
        <w:tc>
          <w:tcPr>
            <w:tcW w:w="1275" w:type="dxa"/>
            <w:tcMar>
              <w:top w:w="120" w:type="dxa"/>
              <w:left w:w="120" w:type="dxa"/>
              <w:bottom w:w="120" w:type="dxa"/>
              <w:right w:w="120" w:type="dxa"/>
            </w:tcMar>
            <w:hideMark/>
          </w:tcPr>
          <w:p w14:paraId="4A0DB0D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6570481 (13.98%)</w:t>
            </w:r>
          </w:p>
        </w:tc>
        <w:tc>
          <w:tcPr>
            <w:tcW w:w="1418" w:type="dxa"/>
            <w:tcMar>
              <w:top w:w="120" w:type="dxa"/>
              <w:left w:w="120" w:type="dxa"/>
              <w:bottom w:w="120" w:type="dxa"/>
              <w:right w:w="120" w:type="dxa"/>
            </w:tcMar>
            <w:hideMark/>
          </w:tcPr>
          <w:p w14:paraId="0A4514F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5910226 (12.81%)</w:t>
            </w:r>
          </w:p>
        </w:tc>
        <w:tc>
          <w:tcPr>
            <w:tcW w:w="1276" w:type="dxa"/>
            <w:tcMar>
              <w:top w:w="120" w:type="dxa"/>
              <w:left w:w="120" w:type="dxa"/>
              <w:bottom w:w="120" w:type="dxa"/>
              <w:right w:w="120" w:type="dxa"/>
            </w:tcMar>
            <w:hideMark/>
          </w:tcPr>
          <w:p w14:paraId="17416BA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6161269 (13.35%)</w:t>
            </w:r>
          </w:p>
        </w:tc>
        <w:tc>
          <w:tcPr>
            <w:tcW w:w="1417" w:type="dxa"/>
            <w:tcMar>
              <w:top w:w="120" w:type="dxa"/>
              <w:left w:w="120" w:type="dxa"/>
              <w:bottom w:w="120" w:type="dxa"/>
              <w:right w:w="120" w:type="dxa"/>
            </w:tcMar>
            <w:hideMark/>
          </w:tcPr>
          <w:p w14:paraId="43CB69B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6410082 (13.66%)</w:t>
            </w:r>
          </w:p>
        </w:tc>
        <w:tc>
          <w:tcPr>
            <w:tcW w:w="1276" w:type="dxa"/>
            <w:tcMar>
              <w:top w:w="120" w:type="dxa"/>
              <w:left w:w="120" w:type="dxa"/>
              <w:bottom w:w="120" w:type="dxa"/>
              <w:right w:w="120" w:type="dxa"/>
            </w:tcMar>
            <w:hideMark/>
          </w:tcPr>
          <w:p w14:paraId="6DA363F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6334476 (13.55%)</w:t>
            </w:r>
          </w:p>
        </w:tc>
        <w:tc>
          <w:tcPr>
            <w:tcW w:w="1276" w:type="dxa"/>
            <w:tcMar>
              <w:top w:w="120" w:type="dxa"/>
              <w:left w:w="120" w:type="dxa"/>
              <w:bottom w:w="120" w:type="dxa"/>
              <w:right w:w="120" w:type="dxa"/>
            </w:tcMar>
            <w:hideMark/>
          </w:tcPr>
          <w:p w14:paraId="303F472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6310415 (13.48%)</w:t>
            </w:r>
          </w:p>
        </w:tc>
      </w:tr>
      <w:tr w:rsidR="00783751" w:rsidRPr="00783751" w14:paraId="4BDD6312" w14:textId="77777777" w:rsidTr="00783751">
        <w:tc>
          <w:tcPr>
            <w:tcW w:w="1687" w:type="dxa"/>
            <w:tcBorders>
              <w:top w:val="nil"/>
              <w:left w:val="nil"/>
              <w:bottom w:val="single" w:sz="12" w:space="0" w:color="auto"/>
              <w:right w:val="nil"/>
            </w:tcBorders>
            <w:shd w:val="clear" w:color="auto" w:fill="E7E6E6" w:themeFill="background2"/>
            <w:tcMar>
              <w:top w:w="120" w:type="dxa"/>
              <w:left w:w="120" w:type="dxa"/>
              <w:bottom w:w="120" w:type="dxa"/>
              <w:right w:w="120" w:type="dxa"/>
            </w:tcMar>
            <w:hideMark/>
          </w:tcPr>
          <w:p w14:paraId="2F95B055"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Reads mapped in proper pairs</w:t>
            </w:r>
          </w:p>
        </w:tc>
        <w:tc>
          <w:tcPr>
            <w:tcW w:w="1275" w:type="dxa"/>
            <w:tcBorders>
              <w:top w:val="nil"/>
              <w:left w:val="nil"/>
              <w:bottom w:val="single" w:sz="12" w:space="0" w:color="auto"/>
              <w:right w:val="nil"/>
            </w:tcBorders>
            <w:tcMar>
              <w:top w:w="120" w:type="dxa"/>
              <w:left w:w="120" w:type="dxa"/>
              <w:bottom w:w="120" w:type="dxa"/>
              <w:right w:w="120" w:type="dxa"/>
            </w:tcMar>
            <w:hideMark/>
          </w:tcPr>
          <w:p w14:paraId="1C9A787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7950626 (16.92%)</w:t>
            </w:r>
          </w:p>
        </w:tc>
        <w:tc>
          <w:tcPr>
            <w:tcW w:w="1418" w:type="dxa"/>
            <w:tcBorders>
              <w:top w:val="nil"/>
              <w:left w:val="nil"/>
              <w:bottom w:val="single" w:sz="12" w:space="0" w:color="auto"/>
              <w:right w:val="nil"/>
            </w:tcBorders>
            <w:tcMar>
              <w:top w:w="120" w:type="dxa"/>
              <w:left w:w="120" w:type="dxa"/>
              <w:bottom w:w="120" w:type="dxa"/>
              <w:right w:w="120" w:type="dxa"/>
            </w:tcMar>
            <w:hideMark/>
          </w:tcPr>
          <w:p w14:paraId="6D0CEB1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6896958 (14.95%)</w:t>
            </w:r>
          </w:p>
        </w:tc>
        <w:tc>
          <w:tcPr>
            <w:tcW w:w="1276" w:type="dxa"/>
            <w:tcBorders>
              <w:top w:val="nil"/>
              <w:left w:val="nil"/>
              <w:bottom w:val="single" w:sz="12" w:space="0" w:color="auto"/>
              <w:right w:val="nil"/>
            </w:tcBorders>
            <w:tcMar>
              <w:top w:w="120" w:type="dxa"/>
              <w:left w:w="120" w:type="dxa"/>
              <w:bottom w:w="120" w:type="dxa"/>
              <w:right w:w="120" w:type="dxa"/>
            </w:tcMar>
            <w:hideMark/>
          </w:tcPr>
          <w:p w14:paraId="23A3941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7511808 (16.27%)</w:t>
            </w:r>
          </w:p>
        </w:tc>
        <w:tc>
          <w:tcPr>
            <w:tcW w:w="1417" w:type="dxa"/>
            <w:tcBorders>
              <w:top w:val="nil"/>
              <w:left w:val="nil"/>
              <w:bottom w:val="single" w:sz="12" w:space="0" w:color="auto"/>
              <w:right w:val="nil"/>
            </w:tcBorders>
            <w:tcMar>
              <w:top w:w="120" w:type="dxa"/>
              <w:left w:w="120" w:type="dxa"/>
              <w:bottom w:w="120" w:type="dxa"/>
              <w:right w:w="120" w:type="dxa"/>
            </w:tcMar>
            <w:hideMark/>
          </w:tcPr>
          <w:p w14:paraId="557616B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8642870 (18.42%)</w:t>
            </w:r>
          </w:p>
        </w:tc>
        <w:tc>
          <w:tcPr>
            <w:tcW w:w="1276" w:type="dxa"/>
            <w:tcBorders>
              <w:top w:val="nil"/>
              <w:left w:val="nil"/>
              <w:bottom w:val="single" w:sz="12" w:space="0" w:color="auto"/>
              <w:right w:val="nil"/>
            </w:tcBorders>
            <w:tcMar>
              <w:top w:w="120" w:type="dxa"/>
              <w:left w:w="120" w:type="dxa"/>
              <w:bottom w:w="120" w:type="dxa"/>
              <w:right w:w="120" w:type="dxa"/>
            </w:tcMar>
            <w:hideMark/>
          </w:tcPr>
          <w:p w14:paraId="2E535AA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8491634 (18.17%)</w:t>
            </w:r>
          </w:p>
        </w:tc>
        <w:tc>
          <w:tcPr>
            <w:tcW w:w="1276" w:type="dxa"/>
            <w:tcBorders>
              <w:top w:val="nil"/>
              <w:left w:val="nil"/>
              <w:bottom w:val="single" w:sz="12" w:space="0" w:color="auto"/>
              <w:right w:val="nil"/>
            </w:tcBorders>
            <w:tcMar>
              <w:top w:w="120" w:type="dxa"/>
              <w:left w:w="120" w:type="dxa"/>
              <w:bottom w:w="120" w:type="dxa"/>
              <w:right w:w="120" w:type="dxa"/>
            </w:tcMar>
            <w:hideMark/>
          </w:tcPr>
          <w:p w14:paraId="4ECA8F0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8462352 (18.08%)</w:t>
            </w:r>
          </w:p>
        </w:tc>
      </w:tr>
    </w:tbl>
    <w:p w14:paraId="072E827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Table S4 description: Total reads: the number of sequenced sequences filtered by sequencing data (Clean reads); Total mapped: the number of sequenced sequences that can be located on the genome; under normal circumstances, if it does not exist In case of contamination and the selection of the reference genome is appropriate, the percentage of this part of the data is greater than 70%; Multiple mapped: the number of sequencing sequences with multiple alignment positions on the reference sequence; Uniquely mapped: in the reference Statistics on the number of sequencing sequences with unique alignment positions on the sequence; Read-1, Read-2: the number statistics of the left reads and right reads aligned to the reference genome; Reads map to '+ ', Reads map to'-': Sequencing sequence is compared to the positive and negative strands of the genome; Splice reads: Totally sequenced reads, the sequence of the sequence is compared to the two exons ( (Also called Junction reads), Non-splice reads is the statistics of the entire sequence of the sequence alignment to the exon, and the percentage of Splice reads depends on the length of the sequencing fragments; Reads mapped in proper pairs: Statistics on the number of sequencing sequences on the double-ended alignment.</w:t>
      </w:r>
    </w:p>
    <w:p w14:paraId="1E507377"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6"/>
          <w:szCs w:val="26"/>
        </w:rPr>
      </w:pPr>
      <w:r w:rsidRPr="00783751">
        <w:rPr>
          <w:rFonts w:ascii="Times New Roman" w:eastAsia="DengXian Light" w:hAnsi="Times New Roman" w:cs="Times New Roman"/>
          <w:b/>
          <w:bCs/>
          <w:sz w:val="26"/>
          <w:szCs w:val="26"/>
        </w:rPr>
        <w:t>3.2. Volcano plot and Cluster analysis</w:t>
      </w:r>
    </w:p>
    <w:p w14:paraId="0F6A5A59"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We can understand the overall distribution of differentially expressed genes by a volcano plot.</w:t>
      </w:r>
    </w:p>
    <w:p w14:paraId="7E18D20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ab/>
        <w:t xml:space="preserve">The distance between samples were calculated and a distance matrix was formed. Two categories with the closest distance were combined into a new category. The distance between the new category and the current category was calculated, and then merged and calculated until there is only one category. The expression of different genes is used to calculate the direct </w:t>
      </w:r>
      <w:r w:rsidRPr="00783751">
        <w:rPr>
          <w:rFonts w:ascii="Times New Roman" w:eastAsia="DengXian" w:hAnsi="Times New Roman" w:cs="Times New Roman"/>
          <w:sz w:val="24"/>
          <w:szCs w:val="24"/>
        </w:rPr>
        <w:lastRenderedPageBreak/>
        <w:t>correlation of samples. Generally speaking, samples of the same type appear in the same cluster by clustering. Genes clustered in the same cluster may have similar biological functions.</w:t>
      </w:r>
    </w:p>
    <w:p w14:paraId="193F7F77" w14:textId="77777777" w:rsidR="00783751" w:rsidRPr="00783751" w:rsidRDefault="00783751" w:rsidP="00783751">
      <w:pPr>
        <w:spacing w:line="256" w:lineRule="auto"/>
        <w:jc w:val="center"/>
        <w:rPr>
          <w:rFonts w:ascii="Calibri" w:eastAsia="DengXian" w:hAnsi="Calibri" w:cs="Times New Roman"/>
        </w:rPr>
      </w:pPr>
      <w:r w:rsidRPr="00783751">
        <w:rPr>
          <w:rFonts w:ascii="Calibri" w:eastAsia="DengXian" w:hAnsi="Calibri" w:cs="Times New Roman"/>
          <w:noProof/>
        </w:rPr>
        <w:drawing>
          <wp:inline distT="0" distB="0" distL="0" distR="0" wp14:anchorId="6287DB51" wp14:editId="10F59A0E">
            <wp:extent cx="5623560" cy="295656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3560" cy="2956560"/>
                    </a:xfrm>
                    <a:prstGeom prst="rect">
                      <a:avLst/>
                    </a:prstGeom>
                    <a:noFill/>
                    <a:ln>
                      <a:noFill/>
                    </a:ln>
                  </pic:spPr>
                </pic:pic>
              </a:graphicData>
            </a:graphic>
          </wp:inline>
        </w:drawing>
      </w:r>
    </w:p>
    <w:p w14:paraId="3409AF01" w14:textId="150BB254"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 xml:space="preserve">Figure S4: </w:t>
      </w:r>
      <w:r w:rsidRPr="00783751">
        <w:rPr>
          <w:rFonts w:ascii="Times New Roman" w:eastAsia="DengXian" w:hAnsi="Times New Roman" w:cs="Times New Roman"/>
          <w:sz w:val="24"/>
          <w:szCs w:val="24"/>
        </w:rPr>
        <w:t xml:space="preserve">Up and down regulated genes i) Volcano plot showing upregulated genes in red, downregulated genes in green and normal genes in grey. The grey lines in the graph denoted the cut off for considering a gene as up or down regulated which is p value &lt; 0.05 &amp; </w:t>
      </w:r>
      <w:r w:rsidR="00B80065">
        <w:rPr>
          <w:rFonts w:ascii="Times New Roman" w:eastAsia="DengXian" w:hAnsi="Times New Roman" w:cs="Times New Roman"/>
          <w:sz w:val="24"/>
          <w:szCs w:val="24"/>
        </w:rPr>
        <w:t>|</w:t>
      </w:r>
      <w:r w:rsidRPr="00783751">
        <w:rPr>
          <w:rFonts w:ascii="Times New Roman" w:eastAsia="DengXian" w:hAnsi="Times New Roman" w:cs="Times New Roman"/>
          <w:sz w:val="24"/>
          <w:szCs w:val="24"/>
        </w:rPr>
        <w:t>log</w:t>
      </w:r>
      <w:r w:rsidRPr="00783751">
        <w:rPr>
          <w:rFonts w:ascii="Times New Roman" w:eastAsia="DengXian" w:hAnsi="Times New Roman" w:cs="Times New Roman"/>
          <w:sz w:val="24"/>
          <w:szCs w:val="24"/>
          <w:vertAlign w:val="subscript"/>
        </w:rPr>
        <w:t>2</w:t>
      </w:r>
      <w:r w:rsidRPr="00783751">
        <w:rPr>
          <w:rFonts w:ascii="Times New Roman" w:eastAsia="DengXian" w:hAnsi="Times New Roman" w:cs="Times New Roman"/>
          <w:sz w:val="24"/>
          <w:szCs w:val="24"/>
        </w:rPr>
        <w:t xml:space="preserve"> FC</w:t>
      </w:r>
      <w:r w:rsidR="00B80065">
        <w:rPr>
          <w:rFonts w:ascii="Times New Roman" w:eastAsia="DengXian" w:hAnsi="Times New Roman" w:cs="Times New Roman"/>
          <w:sz w:val="24"/>
          <w:szCs w:val="24"/>
        </w:rPr>
        <w:t>|</w:t>
      </w:r>
      <w:r w:rsidRPr="00783751">
        <w:rPr>
          <w:rFonts w:ascii="Times New Roman" w:eastAsia="DengXian" w:hAnsi="Times New Roman" w:cs="Times New Roman"/>
          <w:sz w:val="24"/>
          <w:szCs w:val="24"/>
        </w:rPr>
        <w:t xml:space="preserve"> &gt; 1 ii) Cluster map showing upregulated genes in red and down regulated genes in blue. The treatments are clustered together showing the robustness of the experimental replication and the similarity between the replicates. </w:t>
      </w:r>
    </w:p>
    <w:p w14:paraId="728B8ABC"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4"/>
          <w:szCs w:val="24"/>
        </w:rPr>
      </w:pPr>
      <w:r w:rsidRPr="00783751">
        <w:rPr>
          <w:rFonts w:ascii="Times New Roman" w:eastAsia="DengXian Light" w:hAnsi="Times New Roman" w:cs="Times New Roman"/>
          <w:b/>
          <w:bCs/>
          <w:sz w:val="24"/>
          <w:szCs w:val="24"/>
        </w:rPr>
        <w:t>3.3 RT-qPCR method</w:t>
      </w:r>
    </w:p>
    <w:p w14:paraId="6E56322C"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To validate the RNA-seq data, eight differentially expressed genes were selected randomly, and RT-qPCR was performed. mRNA extraction was performed as mentioned in the methods section. Extracted mRNA was reverse transcribed into cDNA with the PrimerScript™ first strand cDNA synthesis kit (TAKARA, RR047A) and qPCR was performed using 2× RealStar Green Power mixture (GenStar, A311) in LightCycler® 480 II (Roche, Switzerland), according to the manufacturer’s instructions. Melting curve analysis was performed to confirm the formation of single fluorescent product. The reference housekeeping gene GAPDH was used as the internal control and the 2</w:t>
      </w:r>
      <w:r w:rsidRPr="00783751">
        <w:rPr>
          <w:rFonts w:ascii="Times New Roman" w:eastAsia="DengXian" w:hAnsi="Times New Roman" w:cs="Times New Roman"/>
          <w:sz w:val="24"/>
          <w:szCs w:val="24"/>
          <w:vertAlign w:val="superscript"/>
        </w:rPr>
        <w:t>−ΔΔCT</w:t>
      </w:r>
      <w:r w:rsidRPr="00783751">
        <w:rPr>
          <w:rFonts w:ascii="Times New Roman" w:eastAsia="DengXian" w:hAnsi="Times New Roman" w:cs="Times New Roman"/>
          <w:sz w:val="24"/>
          <w:szCs w:val="24"/>
        </w:rPr>
        <w:t xml:space="preserve"> method was used to analyse the relative fold change in gene expression. The sequence of primers used are given in the table S2 and the result of RT-qPCR validation is given in the figure S5.</w:t>
      </w:r>
    </w:p>
    <w:p w14:paraId="7BCFC721"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p>
    <w:p w14:paraId="6D1734A5"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p>
    <w:p w14:paraId="2E4BA14B"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p>
    <w:p w14:paraId="26777DC2"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p>
    <w:p w14:paraId="51204834"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p>
    <w:p w14:paraId="5E7ECCBA"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p>
    <w:p w14:paraId="4180F39B"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p>
    <w:p w14:paraId="0B0E5AB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lastRenderedPageBreak/>
        <w:t>Table S5</w:t>
      </w:r>
      <w:r w:rsidRPr="00783751">
        <w:rPr>
          <w:rFonts w:ascii="Times New Roman" w:eastAsia="DengXian" w:hAnsi="Times New Roman" w:cs="Times New Roman"/>
          <w:sz w:val="24"/>
          <w:szCs w:val="24"/>
        </w:rPr>
        <w:t>: Primer sequences used for RT qPCR and log</w:t>
      </w:r>
      <w:r w:rsidRPr="00783751">
        <w:rPr>
          <w:rFonts w:ascii="Times New Roman" w:eastAsia="DengXian" w:hAnsi="Times New Roman" w:cs="Times New Roman"/>
          <w:sz w:val="24"/>
          <w:szCs w:val="24"/>
          <w:vertAlign w:val="subscript"/>
        </w:rPr>
        <w:t>2</w:t>
      </w:r>
      <w:r w:rsidRPr="00783751">
        <w:rPr>
          <w:rFonts w:ascii="Times New Roman" w:eastAsia="DengXian" w:hAnsi="Times New Roman" w:cs="Times New Roman"/>
          <w:sz w:val="24"/>
          <w:szCs w:val="24"/>
        </w:rPr>
        <w:t>FC comparison between RNA seq and RT-qPCR for randomly selected genes.</w:t>
      </w:r>
    </w:p>
    <w:tbl>
      <w:tblPr>
        <w:tblW w:w="7938" w:type="dxa"/>
        <w:jc w:val="center"/>
        <w:tblLook w:val="04A0" w:firstRow="1" w:lastRow="0" w:firstColumn="1" w:lastColumn="0" w:noHBand="0" w:noVBand="1"/>
      </w:tblPr>
      <w:tblGrid>
        <w:gridCol w:w="1272"/>
        <w:gridCol w:w="1999"/>
        <w:gridCol w:w="2825"/>
        <w:gridCol w:w="850"/>
        <w:gridCol w:w="992"/>
      </w:tblGrid>
      <w:tr w:rsidR="00783751" w:rsidRPr="00783751" w14:paraId="003A9B62" w14:textId="77777777" w:rsidTr="00783751">
        <w:trPr>
          <w:trHeight w:val="739"/>
          <w:jc w:val="center"/>
        </w:trPr>
        <w:tc>
          <w:tcPr>
            <w:tcW w:w="1272" w:type="dxa"/>
            <w:tcBorders>
              <w:top w:val="single" w:sz="12" w:space="0" w:color="auto"/>
              <w:left w:val="nil"/>
              <w:bottom w:val="nil"/>
              <w:right w:val="nil"/>
            </w:tcBorders>
            <w:shd w:val="clear" w:color="auto" w:fill="E7E6E6" w:themeFill="background2"/>
          </w:tcPr>
          <w:p w14:paraId="40BA5341" w14:textId="77777777" w:rsidR="00783751" w:rsidRPr="00783751" w:rsidRDefault="00783751" w:rsidP="00783751">
            <w:pPr>
              <w:keepNext/>
              <w:keepLines/>
              <w:spacing w:before="40" w:after="0" w:line="256" w:lineRule="auto"/>
              <w:jc w:val="center"/>
              <w:outlineLvl w:val="1"/>
              <w:rPr>
                <w:rFonts w:ascii="Times New Roman" w:eastAsia="DengXian Light" w:hAnsi="Times New Roman" w:cs="Times New Roman"/>
                <w:b/>
                <w:bCs/>
                <w:sz w:val="16"/>
                <w:szCs w:val="16"/>
              </w:rPr>
            </w:pPr>
          </w:p>
          <w:p w14:paraId="4718B05E" w14:textId="77777777" w:rsidR="00783751" w:rsidRPr="00783751" w:rsidRDefault="00783751" w:rsidP="00783751">
            <w:pPr>
              <w:keepNext/>
              <w:keepLines/>
              <w:spacing w:before="40" w:after="0" w:line="256" w:lineRule="auto"/>
              <w:jc w:val="center"/>
              <w:outlineLvl w:val="1"/>
              <w:rPr>
                <w:rFonts w:ascii="Times New Roman" w:eastAsia="DengXian Light" w:hAnsi="Times New Roman" w:cs="Times New Roman"/>
                <w:b/>
                <w:bCs/>
                <w:sz w:val="16"/>
                <w:szCs w:val="16"/>
              </w:rPr>
            </w:pPr>
            <w:r w:rsidRPr="00783751">
              <w:rPr>
                <w:rFonts w:ascii="Times New Roman" w:eastAsia="DengXian Light" w:hAnsi="Times New Roman" w:cs="Times New Roman"/>
                <w:b/>
                <w:bCs/>
                <w:sz w:val="16"/>
                <w:szCs w:val="16"/>
              </w:rPr>
              <w:t>Gene ID</w:t>
            </w:r>
          </w:p>
        </w:tc>
        <w:tc>
          <w:tcPr>
            <w:tcW w:w="1999" w:type="dxa"/>
            <w:tcBorders>
              <w:top w:val="single" w:sz="12" w:space="0" w:color="auto"/>
              <w:left w:val="nil"/>
              <w:bottom w:val="nil"/>
              <w:right w:val="nil"/>
            </w:tcBorders>
            <w:shd w:val="clear" w:color="auto" w:fill="E7E6E6" w:themeFill="background2"/>
          </w:tcPr>
          <w:p w14:paraId="1932D221"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16"/>
                <w:szCs w:val="16"/>
              </w:rPr>
            </w:pPr>
          </w:p>
          <w:p w14:paraId="4DB3F682"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16"/>
                <w:szCs w:val="16"/>
              </w:rPr>
            </w:pPr>
            <w:r w:rsidRPr="00783751">
              <w:rPr>
                <w:rFonts w:ascii="Times New Roman" w:eastAsia="DengXian Light" w:hAnsi="Times New Roman" w:cs="Times New Roman"/>
                <w:b/>
                <w:bCs/>
                <w:sz w:val="16"/>
                <w:szCs w:val="16"/>
              </w:rPr>
              <w:t>Gene Description</w:t>
            </w:r>
          </w:p>
        </w:tc>
        <w:tc>
          <w:tcPr>
            <w:tcW w:w="2825" w:type="dxa"/>
            <w:tcBorders>
              <w:top w:val="single" w:sz="12" w:space="0" w:color="auto"/>
              <w:left w:val="nil"/>
              <w:bottom w:val="nil"/>
              <w:right w:val="nil"/>
            </w:tcBorders>
            <w:shd w:val="clear" w:color="auto" w:fill="E7E6E6" w:themeFill="background2"/>
          </w:tcPr>
          <w:p w14:paraId="0C04ADC0" w14:textId="77777777" w:rsidR="00783751" w:rsidRPr="00783751" w:rsidRDefault="00783751" w:rsidP="00783751">
            <w:pPr>
              <w:keepNext/>
              <w:keepLines/>
              <w:spacing w:before="40" w:after="0" w:line="256" w:lineRule="auto"/>
              <w:jc w:val="center"/>
              <w:outlineLvl w:val="1"/>
              <w:rPr>
                <w:rFonts w:ascii="Times New Roman" w:eastAsia="DengXian Light" w:hAnsi="Times New Roman" w:cs="Times New Roman"/>
                <w:b/>
                <w:bCs/>
                <w:sz w:val="16"/>
                <w:szCs w:val="16"/>
              </w:rPr>
            </w:pPr>
          </w:p>
          <w:p w14:paraId="2A8A4E08" w14:textId="77777777" w:rsidR="00783751" w:rsidRPr="00783751" w:rsidRDefault="00783751" w:rsidP="00783751">
            <w:pPr>
              <w:keepNext/>
              <w:keepLines/>
              <w:spacing w:before="40" w:after="0" w:line="256" w:lineRule="auto"/>
              <w:jc w:val="center"/>
              <w:outlineLvl w:val="1"/>
              <w:rPr>
                <w:rFonts w:ascii="Times New Roman" w:eastAsia="DengXian Light" w:hAnsi="Times New Roman" w:cs="Times New Roman"/>
                <w:b/>
                <w:bCs/>
                <w:sz w:val="16"/>
                <w:szCs w:val="16"/>
              </w:rPr>
            </w:pPr>
            <w:r w:rsidRPr="00783751">
              <w:rPr>
                <w:rFonts w:ascii="Times New Roman" w:eastAsia="DengXian Light" w:hAnsi="Times New Roman" w:cs="Times New Roman"/>
                <w:b/>
                <w:bCs/>
                <w:sz w:val="16"/>
                <w:szCs w:val="16"/>
              </w:rPr>
              <w:t>Primers</w:t>
            </w:r>
          </w:p>
        </w:tc>
        <w:tc>
          <w:tcPr>
            <w:tcW w:w="1842" w:type="dxa"/>
            <w:gridSpan w:val="2"/>
            <w:tcBorders>
              <w:top w:val="single" w:sz="12" w:space="0" w:color="auto"/>
              <w:left w:val="nil"/>
              <w:bottom w:val="single" w:sz="12" w:space="0" w:color="auto"/>
              <w:right w:val="nil"/>
            </w:tcBorders>
            <w:shd w:val="clear" w:color="auto" w:fill="E7E6E6" w:themeFill="background2"/>
          </w:tcPr>
          <w:p w14:paraId="16E053FD" w14:textId="77777777" w:rsidR="00783751" w:rsidRPr="00783751" w:rsidRDefault="00783751" w:rsidP="00783751">
            <w:pPr>
              <w:keepNext/>
              <w:keepLines/>
              <w:spacing w:before="40" w:after="0" w:line="256" w:lineRule="auto"/>
              <w:jc w:val="center"/>
              <w:outlineLvl w:val="1"/>
              <w:rPr>
                <w:rFonts w:ascii="Times New Roman" w:eastAsia="DengXian Light" w:hAnsi="Times New Roman" w:cs="Times New Roman"/>
                <w:b/>
                <w:bCs/>
                <w:sz w:val="16"/>
                <w:szCs w:val="16"/>
              </w:rPr>
            </w:pPr>
          </w:p>
          <w:p w14:paraId="3702C489" w14:textId="77777777" w:rsidR="00783751" w:rsidRPr="00783751" w:rsidRDefault="00783751" w:rsidP="00783751">
            <w:pPr>
              <w:keepNext/>
              <w:keepLines/>
              <w:spacing w:before="40" w:after="0" w:line="256" w:lineRule="auto"/>
              <w:jc w:val="center"/>
              <w:outlineLvl w:val="1"/>
              <w:rPr>
                <w:rFonts w:ascii="Calibri Light" w:eastAsia="DengXian Light" w:hAnsi="Calibri Light" w:cs="Times New Roman"/>
                <w:color w:val="2F5496" w:themeColor="accent1" w:themeShade="BF"/>
                <w:sz w:val="26"/>
                <w:szCs w:val="26"/>
              </w:rPr>
            </w:pPr>
            <w:r w:rsidRPr="00783751">
              <w:rPr>
                <w:rFonts w:ascii="Times New Roman" w:eastAsia="DengXian Light" w:hAnsi="Times New Roman" w:cs="Times New Roman"/>
                <w:b/>
                <w:bCs/>
                <w:sz w:val="16"/>
                <w:szCs w:val="16"/>
              </w:rPr>
              <w:t>Log</w:t>
            </w:r>
            <w:r w:rsidRPr="00783751">
              <w:rPr>
                <w:rFonts w:ascii="Times New Roman" w:eastAsia="DengXian Light" w:hAnsi="Times New Roman" w:cs="Times New Roman"/>
                <w:b/>
                <w:bCs/>
                <w:sz w:val="16"/>
                <w:szCs w:val="16"/>
                <w:vertAlign w:val="subscript"/>
              </w:rPr>
              <w:t>2</w:t>
            </w:r>
            <w:r w:rsidRPr="00783751">
              <w:rPr>
                <w:rFonts w:ascii="Times New Roman" w:eastAsia="DengXian Light" w:hAnsi="Times New Roman" w:cs="Times New Roman"/>
                <w:b/>
                <w:bCs/>
                <w:sz w:val="16"/>
                <w:szCs w:val="16"/>
              </w:rPr>
              <w:t xml:space="preserve"> FC</w:t>
            </w:r>
          </w:p>
        </w:tc>
      </w:tr>
      <w:tr w:rsidR="00783751" w:rsidRPr="00783751" w14:paraId="53A0574E" w14:textId="77777777" w:rsidTr="00783751">
        <w:trPr>
          <w:trHeight w:val="445"/>
          <w:jc w:val="center"/>
        </w:trPr>
        <w:tc>
          <w:tcPr>
            <w:tcW w:w="1272" w:type="dxa"/>
            <w:tcBorders>
              <w:top w:val="nil"/>
              <w:left w:val="nil"/>
              <w:bottom w:val="single" w:sz="12" w:space="0" w:color="auto"/>
              <w:right w:val="nil"/>
            </w:tcBorders>
            <w:shd w:val="clear" w:color="auto" w:fill="E7E6E6" w:themeFill="background2"/>
          </w:tcPr>
          <w:p w14:paraId="6367A962" w14:textId="77777777" w:rsidR="00783751" w:rsidRPr="00783751" w:rsidRDefault="00783751" w:rsidP="00783751">
            <w:pPr>
              <w:spacing w:line="256" w:lineRule="auto"/>
              <w:jc w:val="both"/>
              <w:rPr>
                <w:rFonts w:ascii="Times New Roman" w:eastAsia="DengXian" w:hAnsi="Times New Roman" w:cs="Times New Roman"/>
                <w:sz w:val="16"/>
                <w:szCs w:val="16"/>
              </w:rPr>
            </w:pPr>
          </w:p>
        </w:tc>
        <w:tc>
          <w:tcPr>
            <w:tcW w:w="1999" w:type="dxa"/>
            <w:tcBorders>
              <w:top w:val="nil"/>
              <w:left w:val="nil"/>
              <w:bottom w:val="single" w:sz="12" w:space="0" w:color="auto"/>
              <w:right w:val="nil"/>
            </w:tcBorders>
            <w:shd w:val="clear" w:color="auto" w:fill="E7E6E6" w:themeFill="background2"/>
          </w:tcPr>
          <w:p w14:paraId="1ADA09F1" w14:textId="77777777" w:rsidR="00783751" w:rsidRPr="00783751" w:rsidRDefault="00783751" w:rsidP="00783751">
            <w:pPr>
              <w:spacing w:line="256" w:lineRule="auto"/>
              <w:rPr>
                <w:rFonts w:ascii="Times New Roman" w:eastAsia="DengXian" w:hAnsi="Times New Roman" w:cs="Times New Roman"/>
                <w:sz w:val="16"/>
                <w:szCs w:val="16"/>
              </w:rPr>
            </w:pPr>
          </w:p>
        </w:tc>
        <w:tc>
          <w:tcPr>
            <w:tcW w:w="2825" w:type="dxa"/>
            <w:tcBorders>
              <w:top w:val="nil"/>
              <w:left w:val="nil"/>
              <w:bottom w:val="single" w:sz="12" w:space="0" w:color="auto"/>
              <w:right w:val="nil"/>
            </w:tcBorders>
            <w:shd w:val="clear" w:color="auto" w:fill="E7E6E6" w:themeFill="background2"/>
          </w:tcPr>
          <w:p w14:paraId="39BC35A6" w14:textId="77777777" w:rsidR="00783751" w:rsidRPr="00783751" w:rsidRDefault="00783751" w:rsidP="00783751">
            <w:pPr>
              <w:spacing w:line="256" w:lineRule="auto"/>
              <w:jc w:val="both"/>
              <w:rPr>
                <w:rFonts w:ascii="Times New Roman" w:eastAsia="DengXian" w:hAnsi="Times New Roman" w:cs="Times New Roman"/>
                <w:sz w:val="16"/>
                <w:szCs w:val="16"/>
              </w:rPr>
            </w:pPr>
          </w:p>
        </w:tc>
        <w:tc>
          <w:tcPr>
            <w:tcW w:w="850" w:type="dxa"/>
            <w:tcBorders>
              <w:top w:val="single" w:sz="12" w:space="0" w:color="auto"/>
              <w:left w:val="nil"/>
              <w:bottom w:val="single" w:sz="12" w:space="0" w:color="auto"/>
              <w:right w:val="nil"/>
            </w:tcBorders>
            <w:shd w:val="clear" w:color="auto" w:fill="E7E6E6" w:themeFill="background2"/>
            <w:hideMark/>
          </w:tcPr>
          <w:p w14:paraId="0462E5A5" w14:textId="77777777" w:rsidR="00783751" w:rsidRPr="00783751" w:rsidRDefault="00783751" w:rsidP="00783751">
            <w:pPr>
              <w:spacing w:line="256" w:lineRule="auto"/>
              <w:rPr>
                <w:rFonts w:ascii="Times New Roman" w:eastAsia="DengXian" w:hAnsi="Times New Roman" w:cs="Times New Roman"/>
                <w:b/>
                <w:bCs/>
                <w:sz w:val="16"/>
                <w:szCs w:val="16"/>
              </w:rPr>
            </w:pPr>
            <w:r w:rsidRPr="00783751">
              <w:rPr>
                <w:rFonts w:ascii="Times New Roman" w:eastAsia="DengXian" w:hAnsi="Times New Roman" w:cs="Times New Roman"/>
                <w:b/>
                <w:bCs/>
                <w:sz w:val="16"/>
                <w:szCs w:val="16"/>
              </w:rPr>
              <w:t>RNA seq</w:t>
            </w:r>
          </w:p>
        </w:tc>
        <w:tc>
          <w:tcPr>
            <w:tcW w:w="992" w:type="dxa"/>
            <w:tcBorders>
              <w:top w:val="single" w:sz="12" w:space="0" w:color="auto"/>
              <w:left w:val="nil"/>
              <w:bottom w:val="single" w:sz="12" w:space="0" w:color="auto"/>
              <w:right w:val="nil"/>
            </w:tcBorders>
            <w:shd w:val="clear" w:color="auto" w:fill="E7E6E6" w:themeFill="background2"/>
            <w:hideMark/>
          </w:tcPr>
          <w:p w14:paraId="6110913A" w14:textId="77777777" w:rsidR="00783751" w:rsidRPr="00783751" w:rsidRDefault="00783751" w:rsidP="00783751">
            <w:pPr>
              <w:spacing w:line="256" w:lineRule="auto"/>
              <w:rPr>
                <w:rFonts w:ascii="Times New Roman" w:eastAsia="DengXian" w:hAnsi="Times New Roman" w:cs="Times New Roman"/>
                <w:b/>
                <w:bCs/>
                <w:sz w:val="16"/>
                <w:szCs w:val="16"/>
              </w:rPr>
            </w:pPr>
            <w:r w:rsidRPr="00783751">
              <w:rPr>
                <w:rFonts w:ascii="Times New Roman" w:eastAsia="DengXian" w:hAnsi="Times New Roman" w:cs="Times New Roman"/>
                <w:b/>
                <w:bCs/>
                <w:sz w:val="16"/>
                <w:szCs w:val="16"/>
              </w:rPr>
              <w:t>RT-qPCR</w:t>
            </w:r>
          </w:p>
        </w:tc>
      </w:tr>
      <w:tr w:rsidR="00783751" w:rsidRPr="00783751" w14:paraId="2E75C480" w14:textId="77777777" w:rsidTr="00783751">
        <w:trPr>
          <w:jc w:val="center"/>
        </w:trPr>
        <w:tc>
          <w:tcPr>
            <w:tcW w:w="1272" w:type="dxa"/>
            <w:tcBorders>
              <w:top w:val="single" w:sz="12" w:space="0" w:color="auto"/>
              <w:left w:val="nil"/>
              <w:bottom w:val="nil"/>
              <w:right w:val="nil"/>
            </w:tcBorders>
          </w:tcPr>
          <w:p w14:paraId="49422121" w14:textId="77777777" w:rsidR="00783751" w:rsidRPr="00783751" w:rsidRDefault="00783751" w:rsidP="00783751">
            <w:pPr>
              <w:spacing w:line="256" w:lineRule="auto"/>
              <w:rPr>
                <w:rFonts w:ascii="Times New Roman" w:eastAsia="DengXian" w:hAnsi="Times New Roman" w:cs="Times New Roman"/>
                <w:sz w:val="16"/>
                <w:szCs w:val="16"/>
              </w:rPr>
            </w:pPr>
          </w:p>
          <w:p w14:paraId="08FDC802"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 xml:space="preserve">LOC105338822 </w:t>
            </w:r>
          </w:p>
        </w:tc>
        <w:tc>
          <w:tcPr>
            <w:tcW w:w="1999" w:type="dxa"/>
            <w:tcBorders>
              <w:top w:val="single" w:sz="12" w:space="0" w:color="auto"/>
              <w:left w:val="nil"/>
              <w:bottom w:val="nil"/>
              <w:right w:val="nil"/>
            </w:tcBorders>
          </w:tcPr>
          <w:p w14:paraId="0AEEA01D" w14:textId="77777777" w:rsidR="00783751" w:rsidRPr="00783751" w:rsidRDefault="00783751" w:rsidP="00783751">
            <w:pPr>
              <w:spacing w:line="256" w:lineRule="auto"/>
              <w:rPr>
                <w:rFonts w:ascii="Times New Roman" w:eastAsia="DengXian" w:hAnsi="Times New Roman" w:cs="Times New Roman"/>
                <w:sz w:val="16"/>
                <w:szCs w:val="16"/>
              </w:rPr>
            </w:pPr>
          </w:p>
          <w:p w14:paraId="7F813287"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VDCC – Voltage-dependent calcium channel subunit alpha-2/delta-1</w:t>
            </w:r>
          </w:p>
          <w:p w14:paraId="1A7C5583" w14:textId="77777777" w:rsidR="00783751" w:rsidRPr="00783751" w:rsidRDefault="00783751" w:rsidP="00783751">
            <w:pPr>
              <w:spacing w:line="256" w:lineRule="auto"/>
              <w:rPr>
                <w:rFonts w:ascii="Times New Roman" w:eastAsia="DengXian" w:hAnsi="Times New Roman" w:cs="Times New Roman"/>
                <w:sz w:val="16"/>
                <w:szCs w:val="16"/>
              </w:rPr>
            </w:pPr>
          </w:p>
        </w:tc>
        <w:tc>
          <w:tcPr>
            <w:tcW w:w="2825" w:type="dxa"/>
            <w:tcBorders>
              <w:top w:val="single" w:sz="12" w:space="0" w:color="auto"/>
              <w:left w:val="nil"/>
              <w:bottom w:val="nil"/>
              <w:right w:val="nil"/>
            </w:tcBorders>
          </w:tcPr>
          <w:p w14:paraId="2EE94ECB" w14:textId="77777777" w:rsidR="00783751" w:rsidRPr="00783751" w:rsidRDefault="00783751" w:rsidP="00783751">
            <w:pPr>
              <w:autoSpaceDE w:val="0"/>
              <w:autoSpaceDN w:val="0"/>
              <w:adjustRightInd w:val="0"/>
              <w:spacing w:line="256" w:lineRule="auto"/>
              <w:rPr>
                <w:rFonts w:ascii="Times New Roman" w:eastAsia="DengXian" w:hAnsi="Times New Roman" w:cs="Times New Roman"/>
                <w:sz w:val="16"/>
                <w:szCs w:val="16"/>
              </w:rPr>
            </w:pPr>
          </w:p>
          <w:p w14:paraId="4780912C" w14:textId="77777777" w:rsidR="00783751" w:rsidRPr="00783751" w:rsidRDefault="00783751" w:rsidP="00783751">
            <w:pPr>
              <w:autoSpaceDE w:val="0"/>
              <w:autoSpaceDN w:val="0"/>
              <w:adjustRightInd w:val="0"/>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F: TCTACAGCAGGTATCGTGCG</w:t>
            </w:r>
          </w:p>
          <w:p w14:paraId="2A4E0D24"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R: ACTGTCTTGGCAACCCCTTT</w:t>
            </w:r>
          </w:p>
        </w:tc>
        <w:tc>
          <w:tcPr>
            <w:tcW w:w="850" w:type="dxa"/>
            <w:tcBorders>
              <w:top w:val="single" w:sz="12" w:space="0" w:color="auto"/>
              <w:left w:val="nil"/>
              <w:bottom w:val="nil"/>
              <w:right w:val="nil"/>
            </w:tcBorders>
          </w:tcPr>
          <w:p w14:paraId="0F5AF4D9" w14:textId="77777777" w:rsidR="00783751" w:rsidRPr="00783751" w:rsidRDefault="00783751" w:rsidP="00783751">
            <w:pPr>
              <w:spacing w:line="256" w:lineRule="auto"/>
              <w:rPr>
                <w:rFonts w:ascii="Times New Roman" w:eastAsia="DengXian" w:hAnsi="Times New Roman" w:cs="Times New Roman"/>
                <w:sz w:val="16"/>
                <w:szCs w:val="16"/>
              </w:rPr>
            </w:pPr>
          </w:p>
          <w:p w14:paraId="2F6FE959"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1.00</w:t>
            </w:r>
          </w:p>
        </w:tc>
        <w:tc>
          <w:tcPr>
            <w:tcW w:w="992" w:type="dxa"/>
            <w:tcBorders>
              <w:top w:val="single" w:sz="12" w:space="0" w:color="auto"/>
              <w:left w:val="nil"/>
              <w:bottom w:val="nil"/>
              <w:right w:val="nil"/>
            </w:tcBorders>
          </w:tcPr>
          <w:p w14:paraId="7357BDDE" w14:textId="77777777" w:rsidR="00783751" w:rsidRPr="00783751" w:rsidRDefault="00783751" w:rsidP="00783751">
            <w:pPr>
              <w:spacing w:line="256" w:lineRule="auto"/>
              <w:rPr>
                <w:rFonts w:ascii="Times New Roman" w:eastAsia="DengXian" w:hAnsi="Times New Roman" w:cs="Times New Roman"/>
                <w:sz w:val="16"/>
                <w:szCs w:val="16"/>
              </w:rPr>
            </w:pPr>
          </w:p>
          <w:p w14:paraId="081BD2E1"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1.52</w:t>
            </w:r>
          </w:p>
        </w:tc>
      </w:tr>
      <w:tr w:rsidR="00783751" w:rsidRPr="00783751" w14:paraId="69AADC7C" w14:textId="77777777" w:rsidTr="00783751">
        <w:trPr>
          <w:jc w:val="center"/>
        </w:trPr>
        <w:tc>
          <w:tcPr>
            <w:tcW w:w="1272" w:type="dxa"/>
          </w:tcPr>
          <w:p w14:paraId="77003644" w14:textId="77777777" w:rsidR="00783751" w:rsidRPr="00783751" w:rsidRDefault="00783751" w:rsidP="00783751">
            <w:pPr>
              <w:spacing w:line="256" w:lineRule="auto"/>
              <w:rPr>
                <w:rFonts w:ascii="Times New Roman" w:eastAsia="DengXian" w:hAnsi="Times New Roman" w:cs="Times New Roman"/>
                <w:sz w:val="16"/>
                <w:szCs w:val="16"/>
              </w:rPr>
            </w:pPr>
          </w:p>
          <w:p w14:paraId="5E2ED1C0"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LOC105344773</w:t>
            </w:r>
          </w:p>
          <w:p w14:paraId="4531A71D" w14:textId="77777777" w:rsidR="00783751" w:rsidRPr="00783751" w:rsidRDefault="00783751" w:rsidP="00783751">
            <w:pPr>
              <w:spacing w:line="256" w:lineRule="auto"/>
              <w:rPr>
                <w:rFonts w:ascii="Times New Roman" w:eastAsia="DengXian" w:hAnsi="Times New Roman" w:cs="Times New Roman"/>
                <w:sz w:val="16"/>
                <w:szCs w:val="16"/>
              </w:rPr>
            </w:pPr>
          </w:p>
        </w:tc>
        <w:tc>
          <w:tcPr>
            <w:tcW w:w="1999" w:type="dxa"/>
          </w:tcPr>
          <w:p w14:paraId="1CE4E0C0" w14:textId="77777777" w:rsidR="00783751" w:rsidRPr="00783751" w:rsidRDefault="00783751" w:rsidP="00783751">
            <w:pPr>
              <w:spacing w:line="256" w:lineRule="auto"/>
              <w:rPr>
                <w:rFonts w:ascii="Times New Roman" w:eastAsia="DengXian" w:hAnsi="Times New Roman" w:cs="Times New Roman"/>
                <w:sz w:val="16"/>
                <w:szCs w:val="16"/>
              </w:rPr>
            </w:pPr>
          </w:p>
          <w:p w14:paraId="138ED7BB"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CACC - Calcium-activated chloride channel regulator 1-like</w:t>
            </w:r>
          </w:p>
          <w:p w14:paraId="69F6DA54" w14:textId="77777777" w:rsidR="00783751" w:rsidRPr="00783751" w:rsidRDefault="00783751" w:rsidP="00783751">
            <w:pPr>
              <w:spacing w:line="256" w:lineRule="auto"/>
              <w:rPr>
                <w:rFonts w:ascii="Times New Roman" w:eastAsia="DengXian" w:hAnsi="Times New Roman" w:cs="Times New Roman"/>
                <w:sz w:val="16"/>
                <w:szCs w:val="16"/>
              </w:rPr>
            </w:pPr>
          </w:p>
        </w:tc>
        <w:tc>
          <w:tcPr>
            <w:tcW w:w="2825" w:type="dxa"/>
          </w:tcPr>
          <w:p w14:paraId="3E22A79A" w14:textId="77777777" w:rsidR="00783751" w:rsidRPr="00783751" w:rsidRDefault="00783751" w:rsidP="00783751">
            <w:pPr>
              <w:autoSpaceDE w:val="0"/>
              <w:autoSpaceDN w:val="0"/>
              <w:adjustRightInd w:val="0"/>
              <w:spacing w:line="256" w:lineRule="auto"/>
              <w:rPr>
                <w:rFonts w:ascii="Times New Roman" w:eastAsia="DengXian" w:hAnsi="Times New Roman" w:cs="Times New Roman"/>
                <w:sz w:val="16"/>
                <w:szCs w:val="16"/>
              </w:rPr>
            </w:pPr>
          </w:p>
          <w:p w14:paraId="528485AD" w14:textId="77777777" w:rsidR="00783751" w:rsidRPr="00783751" w:rsidRDefault="00783751" w:rsidP="00783751">
            <w:pPr>
              <w:autoSpaceDE w:val="0"/>
              <w:autoSpaceDN w:val="0"/>
              <w:adjustRightInd w:val="0"/>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F: TTTCCTGGGTATTGCAGCGT</w:t>
            </w:r>
          </w:p>
          <w:p w14:paraId="410929AB" w14:textId="77777777" w:rsidR="00783751" w:rsidRPr="00783751" w:rsidRDefault="00783751" w:rsidP="00783751">
            <w:pPr>
              <w:autoSpaceDE w:val="0"/>
              <w:autoSpaceDN w:val="0"/>
              <w:adjustRightInd w:val="0"/>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R: TGGTCCGGAAACGGTAAAGG</w:t>
            </w:r>
          </w:p>
        </w:tc>
        <w:tc>
          <w:tcPr>
            <w:tcW w:w="850" w:type="dxa"/>
          </w:tcPr>
          <w:p w14:paraId="17906D93" w14:textId="77777777" w:rsidR="00783751" w:rsidRPr="00783751" w:rsidRDefault="00783751" w:rsidP="00783751">
            <w:pPr>
              <w:spacing w:line="256" w:lineRule="auto"/>
              <w:rPr>
                <w:rFonts w:ascii="Times New Roman" w:eastAsia="DengXian" w:hAnsi="Times New Roman" w:cs="Times New Roman"/>
                <w:sz w:val="16"/>
                <w:szCs w:val="16"/>
              </w:rPr>
            </w:pPr>
          </w:p>
          <w:p w14:paraId="1AC85BD3"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-1.38</w:t>
            </w:r>
          </w:p>
        </w:tc>
        <w:tc>
          <w:tcPr>
            <w:tcW w:w="992" w:type="dxa"/>
          </w:tcPr>
          <w:p w14:paraId="137762B4" w14:textId="77777777" w:rsidR="00783751" w:rsidRPr="00783751" w:rsidRDefault="00783751" w:rsidP="00783751">
            <w:pPr>
              <w:spacing w:line="256" w:lineRule="auto"/>
              <w:rPr>
                <w:rFonts w:ascii="Times New Roman" w:eastAsia="DengXian" w:hAnsi="Times New Roman" w:cs="Times New Roman"/>
                <w:sz w:val="16"/>
                <w:szCs w:val="16"/>
              </w:rPr>
            </w:pPr>
          </w:p>
          <w:p w14:paraId="66125DF1"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-2.42</w:t>
            </w:r>
          </w:p>
        </w:tc>
      </w:tr>
      <w:tr w:rsidR="00783751" w:rsidRPr="00783751" w14:paraId="11E12B65" w14:textId="77777777" w:rsidTr="00783751">
        <w:trPr>
          <w:jc w:val="center"/>
        </w:trPr>
        <w:tc>
          <w:tcPr>
            <w:tcW w:w="1272" w:type="dxa"/>
            <w:hideMark/>
          </w:tcPr>
          <w:p w14:paraId="5AD97D80"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 xml:space="preserve">LOC105347882 </w:t>
            </w:r>
          </w:p>
        </w:tc>
        <w:tc>
          <w:tcPr>
            <w:tcW w:w="1999" w:type="dxa"/>
          </w:tcPr>
          <w:p w14:paraId="64B08C63"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pEGF - pro-epidermal growth factor</w:t>
            </w:r>
          </w:p>
          <w:p w14:paraId="64069997" w14:textId="77777777" w:rsidR="00783751" w:rsidRPr="00783751" w:rsidRDefault="00783751" w:rsidP="00783751">
            <w:pPr>
              <w:spacing w:line="256" w:lineRule="auto"/>
              <w:rPr>
                <w:rFonts w:ascii="Times New Roman" w:eastAsia="DengXian" w:hAnsi="Times New Roman" w:cs="Times New Roman"/>
                <w:sz w:val="16"/>
                <w:szCs w:val="16"/>
              </w:rPr>
            </w:pPr>
          </w:p>
        </w:tc>
        <w:tc>
          <w:tcPr>
            <w:tcW w:w="2825" w:type="dxa"/>
            <w:hideMark/>
          </w:tcPr>
          <w:p w14:paraId="6C3F17B6"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F: TACGGATCCTCTGGCACATC</w:t>
            </w:r>
          </w:p>
          <w:p w14:paraId="4B7D837F"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R: AGCGCTGCAGATTTGCTTCT</w:t>
            </w:r>
          </w:p>
        </w:tc>
        <w:tc>
          <w:tcPr>
            <w:tcW w:w="850" w:type="dxa"/>
            <w:hideMark/>
          </w:tcPr>
          <w:p w14:paraId="292A8C02"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4.55</w:t>
            </w:r>
          </w:p>
        </w:tc>
        <w:tc>
          <w:tcPr>
            <w:tcW w:w="992" w:type="dxa"/>
            <w:hideMark/>
          </w:tcPr>
          <w:p w14:paraId="6049FFA4"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1.98</w:t>
            </w:r>
          </w:p>
        </w:tc>
      </w:tr>
      <w:tr w:rsidR="00783751" w:rsidRPr="00783751" w14:paraId="3145C216" w14:textId="77777777" w:rsidTr="00783751">
        <w:trPr>
          <w:jc w:val="center"/>
        </w:trPr>
        <w:tc>
          <w:tcPr>
            <w:tcW w:w="1272" w:type="dxa"/>
          </w:tcPr>
          <w:p w14:paraId="064A7BFD"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 xml:space="preserve">LOC105340761 </w:t>
            </w:r>
          </w:p>
          <w:p w14:paraId="72835886" w14:textId="77777777" w:rsidR="00783751" w:rsidRPr="00783751" w:rsidRDefault="00783751" w:rsidP="00783751">
            <w:pPr>
              <w:spacing w:line="256" w:lineRule="auto"/>
              <w:rPr>
                <w:rFonts w:ascii="Times New Roman" w:eastAsia="DengXian" w:hAnsi="Times New Roman" w:cs="Times New Roman"/>
                <w:sz w:val="16"/>
                <w:szCs w:val="16"/>
              </w:rPr>
            </w:pPr>
          </w:p>
        </w:tc>
        <w:tc>
          <w:tcPr>
            <w:tcW w:w="1999" w:type="dxa"/>
          </w:tcPr>
          <w:p w14:paraId="33E7EEB0"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SerThrPRA - Serine/threonine-protein phosphatase 6 regulatory ankyrin repeat subunit B</w:t>
            </w:r>
          </w:p>
          <w:p w14:paraId="63BC9FE4" w14:textId="77777777" w:rsidR="00783751" w:rsidRPr="00783751" w:rsidRDefault="00783751" w:rsidP="00783751">
            <w:pPr>
              <w:spacing w:line="256" w:lineRule="auto"/>
              <w:rPr>
                <w:rFonts w:ascii="Times New Roman" w:eastAsia="DengXian" w:hAnsi="Times New Roman" w:cs="Times New Roman"/>
                <w:sz w:val="16"/>
                <w:szCs w:val="16"/>
              </w:rPr>
            </w:pPr>
          </w:p>
        </w:tc>
        <w:tc>
          <w:tcPr>
            <w:tcW w:w="2825" w:type="dxa"/>
            <w:hideMark/>
          </w:tcPr>
          <w:p w14:paraId="564ED261"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F: GGCAACGGCGCTTCATAAAT</w:t>
            </w:r>
          </w:p>
          <w:p w14:paraId="28E9CA4D"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R: ACAGAGGTGAATTGGGCGAG</w:t>
            </w:r>
          </w:p>
        </w:tc>
        <w:tc>
          <w:tcPr>
            <w:tcW w:w="850" w:type="dxa"/>
          </w:tcPr>
          <w:p w14:paraId="2C02B780"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1.08</w:t>
            </w:r>
          </w:p>
          <w:p w14:paraId="7F4686EF" w14:textId="77777777" w:rsidR="00783751" w:rsidRPr="00783751" w:rsidRDefault="00783751" w:rsidP="00783751">
            <w:pPr>
              <w:spacing w:line="256" w:lineRule="auto"/>
              <w:rPr>
                <w:rFonts w:ascii="Times New Roman" w:eastAsia="DengXian" w:hAnsi="Times New Roman" w:cs="Times New Roman"/>
                <w:sz w:val="16"/>
                <w:szCs w:val="16"/>
              </w:rPr>
            </w:pPr>
          </w:p>
        </w:tc>
        <w:tc>
          <w:tcPr>
            <w:tcW w:w="992" w:type="dxa"/>
            <w:hideMark/>
          </w:tcPr>
          <w:p w14:paraId="4FB36C12"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0.74</w:t>
            </w:r>
          </w:p>
        </w:tc>
      </w:tr>
      <w:tr w:rsidR="00783751" w:rsidRPr="00783751" w14:paraId="0B9B9C04" w14:textId="77777777" w:rsidTr="00783751">
        <w:trPr>
          <w:jc w:val="center"/>
        </w:trPr>
        <w:tc>
          <w:tcPr>
            <w:tcW w:w="1272" w:type="dxa"/>
          </w:tcPr>
          <w:p w14:paraId="5C338DC6"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 xml:space="preserve">LOC105320559 </w:t>
            </w:r>
          </w:p>
          <w:p w14:paraId="40D2BF38" w14:textId="77777777" w:rsidR="00783751" w:rsidRPr="00783751" w:rsidRDefault="00783751" w:rsidP="00783751">
            <w:pPr>
              <w:spacing w:line="256" w:lineRule="auto"/>
              <w:rPr>
                <w:rFonts w:ascii="Times New Roman" w:eastAsia="DengXian" w:hAnsi="Times New Roman" w:cs="Times New Roman"/>
                <w:sz w:val="16"/>
                <w:szCs w:val="16"/>
              </w:rPr>
            </w:pPr>
          </w:p>
        </w:tc>
        <w:tc>
          <w:tcPr>
            <w:tcW w:w="1999" w:type="dxa"/>
          </w:tcPr>
          <w:p w14:paraId="6FFE9C76"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TRE homo - transcriptional</w:t>
            </w:r>
          </w:p>
          <w:p w14:paraId="15C541E6"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regulator ERG homolog</w:t>
            </w:r>
          </w:p>
          <w:p w14:paraId="4B7DBEBD" w14:textId="77777777" w:rsidR="00783751" w:rsidRPr="00783751" w:rsidRDefault="00783751" w:rsidP="00783751">
            <w:pPr>
              <w:spacing w:line="256" w:lineRule="auto"/>
              <w:rPr>
                <w:rFonts w:ascii="Times New Roman" w:eastAsia="DengXian" w:hAnsi="Times New Roman" w:cs="Times New Roman"/>
                <w:sz w:val="16"/>
                <w:szCs w:val="16"/>
              </w:rPr>
            </w:pPr>
          </w:p>
        </w:tc>
        <w:tc>
          <w:tcPr>
            <w:tcW w:w="2825" w:type="dxa"/>
            <w:hideMark/>
          </w:tcPr>
          <w:p w14:paraId="320B3C9E"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F: TAGGTGCAAAGAAGGGGAGGC</w:t>
            </w:r>
          </w:p>
          <w:p w14:paraId="742138B6"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R: AGAGCAGGTTTGCACTGGAT</w:t>
            </w:r>
          </w:p>
        </w:tc>
        <w:tc>
          <w:tcPr>
            <w:tcW w:w="850" w:type="dxa"/>
            <w:hideMark/>
          </w:tcPr>
          <w:p w14:paraId="39898A9D"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- 4.77</w:t>
            </w:r>
          </w:p>
        </w:tc>
        <w:tc>
          <w:tcPr>
            <w:tcW w:w="992" w:type="dxa"/>
            <w:hideMark/>
          </w:tcPr>
          <w:p w14:paraId="6C978379"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-2.90</w:t>
            </w:r>
          </w:p>
        </w:tc>
      </w:tr>
      <w:tr w:rsidR="00783751" w:rsidRPr="00783751" w14:paraId="355FFDA9" w14:textId="77777777" w:rsidTr="00783751">
        <w:trPr>
          <w:trHeight w:val="617"/>
          <w:jc w:val="center"/>
        </w:trPr>
        <w:tc>
          <w:tcPr>
            <w:tcW w:w="1272" w:type="dxa"/>
          </w:tcPr>
          <w:p w14:paraId="6BBCFE06" w14:textId="77777777" w:rsidR="00783751" w:rsidRPr="00783751" w:rsidRDefault="00783751" w:rsidP="00783751">
            <w:pPr>
              <w:spacing w:line="256" w:lineRule="auto"/>
              <w:jc w:val="both"/>
              <w:rPr>
                <w:rFonts w:ascii="Times New Roman" w:eastAsia="DengXian" w:hAnsi="Times New Roman" w:cs="Times New Roman"/>
                <w:sz w:val="16"/>
                <w:szCs w:val="16"/>
              </w:rPr>
            </w:pPr>
            <w:r w:rsidRPr="00783751">
              <w:rPr>
                <w:rFonts w:ascii="Times New Roman" w:eastAsia="DengXian" w:hAnsi="Times New Roman" w:cs="Times New Roman"/>
                <w:sz w:val="16"/>
                <w:szCs w:val="16"/>
              </w:rPr>
              <w:t xml:space="preserve">LOC105347758 </w:t>
            </w:r>
          </w:p>
          <w:p w14:paraId="4C6A0B57" w14:textId="77777777" w:rsidR="00783751" w:rsidRPr="00783751" w:rsidRDefault="00783751" w:rsidP="00783751">
            <w:pPr>
              <w:spacing w:line="256" w:lineRule="auto"/>
              <w:rPr>
                <w:rFonts w:ascii="Times New Roman" w:eastAsia="DengXian" w:hAnsi="Times New Roman" w:cs="Times New Roman"/>
                <w:sz w:val="16"/>
                <w:szCs w:val="16"/>
              </w:rPr>
            </w:pPr>
          </w:p>
        </w:tc>
        <w:tc>
          <w:tcPr>
            <w:tcW w:w="1999" w:type="dxa"/>
          </w:tcPr>
          <w:p w14:paraId="1B41D675"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Ankyrep - ankyrin repeat</w:t>
            </w:r>
          </w:p>
          <w:p w14:paraId="47CD15C7"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and MYND domain-containing</w:t>
            </w:r>
          </w:p>
          <w:p w14:paraId="21C953E1"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protein 2</w:t>
            </w:r>
          </w:p>
          <w:p w14:paraId="43A39762" w14:textId="77777777" w:rsidR="00783751" w:rsidRPr="00783751" w:rsidRDefault="00783751" w:rsidP="00783751">
            <w:pPr>
              <w:spacing w:line="256" w:lineRule="auto"/>
              <w:rPr>
                <w:rFonts w:ascii="Times New Roman" w:eastAsia="DengXian" w:hAnsi="Times New Roman" w:cs="Times New Roman"/>
                <w:sz w:val="16"/>
                <w:szCs w:val="16"/>
              </w:rPr>
            </w:pPr>
          </w:p>
        </w:tc>
        <w:tc>
          <w:tcPr>
            <w:tcW w:w="2825" w:type="dxa"/>
            <w:hideMark/>
          </w:tcPr>
          <w:p w14:paraId="75F370BA" w14:textId="77777777" w:rsidR="00783751" w:rsidRPr="00783751" w:rsidRDefault="00783751" w:rsidP="00783751">
            <w:pPr>
              <w:spacing w:line="256" w:lineRule="auto"/>
              <w:jc w:val="both"/>
              <w:rPr>
                <w:rFonts w:ascii="Times New Roman" w:eastAsia="DengXian" w:hAnsi="Times New Roman" w:cs="Times New Roman"/>
                <w:sz w:val="16"/>
                <w:szCs w:val="16"/>
              </w:rPr>
            </w:pPr>
            <w:r w:rsidRPr="00783751">
              <w:rPr>
                <w:rFonts w:ascii="Times New Roman" w:eastAsia="DengXian" w:hAnsi="Times New Roman" w:cs="Times New Roman"/>
                <w:sz w:val="16"/>
                <w:szCs w:val="16"/>
              </w:rPr>
              <w:t>F: CTAACGGAGCCGATGTGAAC</w:t>
            </w:r>
          </w:p>
          <w:p w14:paraId="17387F84"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R: CACCCGCTTCTAGCACTTGT</w:t>
            </w:r>
          </w:p>
        </w:tc>
        <w:tc>
          <w:tcPr>
            <w:tcW w:w="850" w:type="dxa"/>
          </w:tcPr>
          <w:p w14:paraId="6D80ACD0"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- 4.61</w:t>
            </w:r>
          </w:p>
          <w:p w14:paraId="7C729ACD" w14:textId="77777777" w:rsidR="00783751" w:rsidRPr="00783751" w:rsidRDefault="00783751" w:rsidP="00783751">
            <w:pPr>
              <w:spacing w:line="256" w:lineRule="auto"/>
              <w:rPr>
                <w:rFonts w:ascii="Times New Roman" w:eastAsia="DengXian" w:hAnsi="Times New Roman" w:cs="Times New Roman"/>
                <w:sz w:val="16"/>
                <w:szCs w:val="16"/>
              </w:rPr>
            </w:pPr>
          </w:p>
          <w:p w14:paraId="53A99266" w14:textId="77777777" w:rsidR="00783751" w:rsidRPr="00783751" w:rsidRDefault="00783751" w:rsidP="00783751">
            <w:pPr>
              <w:spacing w:line="256" w:lineRule="auto"/>
              <w:rPr>
                <w:rFonts w:ascii="Times New Roman" w:eastAsia="DengXian" w:hAnsi="Times New Roman" w:cs="Times New Roman"/>
                <w:sz w:val="16"/>
                <w:szCs w:val="16"/>
              </w:rPr>
            </w:pPr>
          </w:p>
          <w:p w14:paraId="2B622A7F" w14:textId="77777777" w:rsidR="00783751" w:rsidRPr="00783751" w:rsidRDefault="00783751" w:rsidP="00783751">
            <w:pPr>
              <w:spacing w:line="256" w:lineRule="auto"/>
              <w:rPr>
                <w:rFonts w:ascii="Times New Roman" w:eastAsia="DengXian" w:hAnsi="Times New Roman" w:cs="Times New Roman"/>
                <w:sz w:val="16"/>
                <w:szCs w:val="16"/>
              </w:rPr>
            </w:pPr>
          </w:p>
          <w:p w14:paraId="70052300" w14:textId="77777777" w:rsidR="00783751" w:rsidRPr="00783751" w:rsidRDefault="00783751" w:rsidP="00783751">
            <w:pPr>
              <w:spacing w:line="256" w:lineRule="auto"/>
              <w:rPr>
                <w:rFonts w:ascii="Times New Roman" w:eastAsia="DengXian" w:hAnsi="Times New Roman" w:cs="Times New Roman"/>
                <w:sz w:val="16"/>
                <w:szCs w:val="16"/>
              </w:rPr>
            </w:pPr>
          </w:p>
        </w:tc>
        <w:tc>
          <w:tcPr>
            <w:tcW w:w="992" w:type="dxa"/>
            <w:hideMark/>
          </w:tcPr>
          <w:p w14:paraId="101CA12D"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-1.93</w:t>
            </w:r>
          </w:p>
        </w:tc>
      </w:tr>
      <w:tr w:rsidR="00783751" w:rsidRPr="00783751" w14:paraId="5D16BB18" w14:textId="77777777" w:rsidTr="00783751">
        <w:trPr>
          <w:trHeight w:val="617"/>
          <w:jc w:val="center"/>
        </w:trPr>
        <w:tc>
          <w:tcPr>
            <w:tcW w:w="1272" w:type="dxa"/>
            <w:hideMark/>
          </w:tcPr>
          <w:p w14:paraId="3E930CB8" w14:textId="77777777" w:rsidR="00783751" w:rsidRPr="00783751" w:rsidRDefault="00783751" w:rsidP="00783751">
            <w:pPr>
              <w:spacing w:line="256" w:lineRule="auto"/>
              <w:jc w:val="both"/>
              <w:rPr>
                <w:rFonts w:ascii="Times New Roman" w:eastAsia="DengXian" w:hAnsi="Times New Roman" w:cs="Times New Roman"/>
                <w:sz w:val="16"/>
                <w:szCs w:val="16"/>
              </w:rPr>
            </w:pPr>
            <w:r w:rsidRPr="00783751">
              <w:rPr>
                <w:rFonts w:ascii="Times New Roman" w:eastAsia="DengXian" w:hAnsi="Times New Roman" w:cs="Times New Roman"/>
                <w:sz w:val="16"/>
                <w:szCs w:val="16"/>
              </w:rPr>
              <w:t>LOC105319934</w:t>
            </w:r>
          </w:p>
        </w:tc>
        <w:tc>
          <w:tcPr>
            <w:tcW w:w="1999" w:type="dxa"/>
            <w:hideMark/>
          </w:tcPr>
          <w:p w14:paraId="2A5BBDE5"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CollA1 - collagen alpha-</w:t>
            </w:r>
          </w:p>
          <w:p w14:paraId="1C90C5DF"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1(III) chain</w:t>
            </w:r>
          </w:p>
        </w:tc>
        <w:tc>
          <w:tcPr>
            <w:tcW w:w="2825" w:type="dxa"/>
            <w:hideMark/>
          </w:tcPr>
          <w:p w14:paraId="7903C104" w14:textId="77777777" w:rsidR="00783751" w:rsidRPr="00783751" w:rsidRDefault="00783751" w:rsidP="00783751">
            <w:pPr>
              <w:spacing w:line="256" w:lineRule="auto"/>
              <w:jc w:val="both"/>
              <w:rPr>
                <w:rFonts w:ascii="Times New Roman" w:eastAsia="DengXian" w:hAnsi="Times New Roman" w:cs="Times New Roman"/>
                <w:sz w:val="16"/>
                <w:szCs w:val="16"/>
              </w:rPr>
            </w:pPr>
            <w:r w:rsidRPr="00783751">
              <w:rPr>
                <w:rFonts w:ascii="Times New Roman" w:eastAsia="DengXian" w:hAnsi="Times New Roman" w:cs="Times New Roman"/>
                <w:sz w:val="16"/>
                <w:szCs w:val="16"/>
              </w:rPr>
              <w:t>F: GGGATGTTGGACCTCAAGGG</w:t>
            </w:r>
          </w:p>
          <w:p w14:paraId="2010C1D2" w14:textId="77777777" w:rsidR="00783751" w:rsidRPr="00783751" w:rsidRDefault="00783751" w:rsidP="00783751">
            <w:pPr>
              <w:spacing w:line="256" w:lineRule="auto"/>
              <w:jc w:val="both"/>
              <w:rPr>
                <w:rFonts w:ascii="Times New Roman" w:eastAsia="DengXian" w:hAnsi="Times New Roman" w:cs="Times New Roman"/>
                <w:sz w:val="16"/>
                <w:szCs w:val="16"/>
              </w:rPr>
            </w:pPr>
            <w:r w:rsidRPr="00783751">
              <w:rPr>
                <w:rFonts w:ascii="Times New Roman" w:eastAsia="DengXian" w:hAnsi="Times New Roman" w:cs="Times New Roman"/>
                <w:sz w:val="16"/>
                <w:szCs w:val="16"/>
              </w:rPr>
              <w:t>R: GATCCCCTTTGGAACCTGGG</w:t>
            </w:r>
          </w:p>
        </w:tc>
        <w:tc>
          <w:tcPr>
            <w:tcW w:w="850" w:type="dxa"/>
            <w:hideMark/>
          </w:tcPr>
          <w:p w14:paraId="3DE8696F"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-1.57</w:t>
            </w:r>
          </w:p>
        </w:tc>
        <w:tc>
          <w:tcPr>
            <w:tcW w:w="992" w:type="dxa"/>
            <w:hideMark/>
          </w:tcPr>
          <w:p w14:paraId="1821A07E"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-1.85</w:t>
            </w:r>
          </w:p>
        </w:tc>
      </w:tr>
      <w:tr w:rsidR="00783751" w:rsidRPr="00783751" w14:paraId="3D827BA9" w14:textId="77777777" w:rsidTr="00783751">
        <w:trPr>
          <w:jc w:val="center"/>
        </w:trPr>
        <w:tc>
          <w:tcPr>
            <w:tcW w:w="1272" w:type="dxa"/>
            <w:tcBorders>
              <w:top w:val="nil"/>
              <w:left w:val="nil"/>
              <w:bottom w:val="single" w:sz="18" w:space="0" w:color="auto"/>
              <w:right w:val="nil"/>
            </w:tcBorders>
            <w:hideMark/>
          </w:tcPr>
          <w:p w14:paraId="4C145FD6" w14:textId="77777777" w:rsidR="00783751" w:rsidRPr="00783751" w:rsidRDefault="00783751" w:rsidP="00783751">
            <w:pPr>
              <w:spacing w:line="256" w:lineRule="auto"/>
              <w:jc w:val="both"/>
              <w:rPr>
                <w:rFonts w:ascii="Times New Roman" w:eastAsia="DengXian" w:hAnsi="Times New Roman" w:cs="Times New Roman"/>
                <w:sz w:val="16"/>
                <w:szCs w:val="16"/>
              </w:rPr>
            </w:pPr>
            <w:r w:rsidRPr="00783751">
              <w:rPr>
                <w:rFonts w:ascii="Times New Roman" w:eastAsia="DengXian" w:hAnsi="Times New Roman" w:cs="Times New Roman"/>
                <w:sz w:val="16"/>
                <w:szCs w:val="16"/>
              </w:rPr>
              <w:t xml:space="preserve">LOC105318940 </w:t>
            </w:r>
          </w:p>
        </w:tc>
        <w:tc>
          <w:tcPr>
            <w:tcW w:w="1999" w:type="dxa"/>
            <w:tcBorders>
              <w:top w:val="nil"/>
              <w:left w:val="nil"/>
              <w:bottom w:val="single" w:sz="18" w:space="0" w:color="auto"/>
              <w:right w:val="nil"/>
            </w:tcBorders>
            <w:hideMark/>
          </w:tcPr>
          <w:p w14:paraId="44AD5F98"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AnnexA7 - annexin A7-like</w:t>
            </w:r>
          </w:p>
        </w:tc>
        <w:tc>
          <w:tcPr>
            <w:tcW w:w="2825" w:type="dxa"/>
            <w:tcBorders>
              <w:top w:val="nil"/>
              <w:left w:val="nil"/>
              <w:bottom w:val="single" w:sz="18" w:space="0" w:color="auto"/>
              <w:right w:val="nil"/>
            </w:tcBorders>
            <w:hideMark/>
          </w:tcPr>
          <w:p w14:paraId="4A3935AA" w14:textId="77777777" w:rsidR="00783751" w:rsidRPr="00783751" w:rsidRDefault="00783751" w:rsidP="00783751">
            <w:pPr>
              <w:spacing w:line="256" w:lineRule="auto"/>
              <w:jc w:val="both"/>
              <w:rPr>
                <w:rFonts w:ascii="Times New Roman" w:eastAsia="DengXian" w:hAnsi="Times New Roman" w:cs="Times New Roman"/>
                <w:sz w:val="16"/>
                <w:szCs w:val="16"/>
              </w:rPr>
            </w:pPr>
            <w:r w:rsidRPr="00783751">
              <w:rPr>
                <w:rFonts w:ascii="Times New Roman" w:eastAsia="DengXian" w:hAnsi="Times New Roman" w:cs="Times New Roman"/>
                <w:sz w:val="16"/>
                <w:szCs w:val="16"/>
              </w:rPr>
              <w:t>F: GCCTATCGCATCATTGTTTGT</w:t>
            </w:r>
          </w:p>
          <w:p w14:paraId="0FCCA6BC" w14:textId="77777777" w:rsidR="00783751" w:rsidRPr="00783751" w:rsidRDefault="00783751" w:rsidP="00783751">
            <w:pPr>
              <w:spacing w:line="256" w:lineRule="auto"/>
              <w:jc w:val="both"/>
              <w:rPr>
                <w:rFonts w:ascii="Times New Roman" w:eastAsia="DengXian" w:hAnsi="Times New Roman" w:cs="Times New Roman"/>
                <w:sz w:val="16"/>
                <w:szCs w:val="16"/>
              </w:rPr>
            </w:pPr>
            <w:r w:rsidRPr="00783751">
              <w:rPr>
                <w:rFonts w:ascii="Times New Roman" w:eastAsia="DengXian" w:hAnsi="Times New Roman" w:cs="Times New Roman"/>
                <w:sz w:val="16"/>
                <w:szCs w:val="16"/>
              </w:rPr>
              <w:t xml:space="preserve">R: GTACCCTTGTTCGGGCTGAT                     </w:t>
            </w:r>
          </w:p>
        </w:tc>
        <w:tc>
          <w:tcPr>
            <w:tcW w:w="850" w:type="dxa"/>
            <w:tcBorders>
              <w:top w:val="nil"/>
              <w:left w:val="nil"/>
              <w:bottom w:val="single" w:sz="18" w:space="0" w:color="auto"/>
              <w:right w:val="nil"/>
            </w:tcBorders>
            <w:hideMark/>
          </w:tcPr>
          <w:p w14:paraId="392523F5"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-2.12</w:t>
            </w:r>
          </w:p>
        </w:tc>
        <w:tc>
          <w:tcPr>
            <w:tcW w:w="992" w:type="dxa"/>
            <w:tcBorders>
              <w:top w:val="nil"/>
              <w:left w:val="nil"/>
              <w:bottom w:val="single" w:sz="18" w:space="0" w:color="auto"/>
              <w:right w:val="nil"/>
            </w:tcBorders>
            <w:hideMark/>
          </w:tcPr>
          <w:p w14:paraId="60E1478B" w14:textId="77777777" w:rsidR="00783751" w:rsidRPr="00783751" w:rsidRDefault="00783751" w:rsidP="00783751">
            <w:pPr>
              <w:spacing w:line="256" w:lineRule="auto"/>
              <w:rPr>
                <w:rFonts w:ascii="Times New Roman" w:eastAsia="DengXian" w:hAnsi="Times New Roman" w:cs="Times New Roman"/>
                <w:sz w:val="16"/>
                <w:szCs w:val="16"/>
              </w:rPr>
            </w:pPr>
            <w:r w:rsidRPr="00783751">
              <w:rPr>
                <w:rFonts w:ascii="Times New Roman" w:eastAsia="DengXian" w:hAnsi="Times New Roman" w:cs="Times New Roman"/>
                <w:sz w:val="16"/>
                <w:szCs w:val="16"/>
              </w:rPr>
              <w:t>-2.31</w:t>
            </w:r>
          </w:p>
        </w:tc>
      </w:tr>
    </w:tbl>
    <w:p w14:paraId="51CEC5E7"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48B2203" w14:textId="543B0D4C"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 table S2, Gene ID refers to the locus ID of the gene. Gene description has a short form of the gene name first followed by the complete gene name. F and R refers to forward and reverse primers, respectively. Log</w:t>
      </w:r>
      <w:r w:rsidRPr="00783751">
        <w:rPr>
          <w:rFonts w:ascii="Times New Roman" w:eastAsia="DengXian" w:hAnsi="Times New Roman" w:cs="Times New Roman"/>
          <w:sz w:val="24"/>
          <w:szCs w:val="24"/>
          <w:vertAlign w:val="subscript"/>
        </w:rPr>
        <w:t>2</w:t>
      </w:r>
      <w:r w:rsidRPr="00783751">
        <w:rPr>
          <w:rFonts w:ascii="Times New Roman" w:eastAsia="DengXian" w:hAnsi="Times New Roman" w:cs="Times New Roman"/>
          <w:sz w:val="24"/>
          <w:szCs w:val="24"/>
        </w:rPr>
        <w:t xml:space="preserve"> FC (Fold Change) is given as mean. </w:t>
      </w:r>
    </w:p>
    <w:p w14:paraId="68A48090"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9E50C5A"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33178BB9"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p>
    <w:p w14:paraId="2958066F" w14:textId="77777777" w:rsidR="00783751" w:rsidRPr="00783751" w:rsidRDefault="00783751" w:rsidP="00783751">
      <w:pPr>
        <w:spacing w:line="256" w:lineRule="auto"/>
        <w:jc w:val="center"/>
        <w:rPr>
          <w:rFonts w:ascii="Calibri" w:eastAsia="DengXian" w:hAnsi="Calibri" w:cs="Times New Roman"/>
        </w:rPr>
      </w:pPr>
      <w:r w:rsidRPr="00783751">
        <w:rPr>
          <w:rFonts w:ascii="Calibri" w:eastAsia="DengXian" w:hAnsi="Calibri" w:cs="Times New Roman"/>
          <w:noProof/>
        </w:rPr>
        <w:drawing>
          <wp:inline distT="0" distB="0" distL="0" distR="0" wp14:anchorId="3923C694" wp14:editId="2C85FE26">
            <wp:extent cx="4465320" cy="2461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5320" cy="2461260"/>
                    </a:xfrm>
                    <a:prstGeom prst="rect">
                      <a:avLst/>
                    </a:prstGeom>
                    <a:noFill/>
                    <a:ln>
                      <a:noFill/>
                    </a:ln>
                  </pic:spPr>
                </pic:pic>
              </a:graphicData>
            </a:graphic>
          </wp:inline>
        </w:drawing>
      </w:r>
      <w:r w:rsidRPr="00783751">
        <w:rPr>
          <w:rFonts w:ascii="Calibri" w:eastAsia="DengXian" w:hAnsi="Calibri" w:cs="Times New Roman"/>
        </w:rPr>
        <w:t xml:space="preserve"> </w:t>
      </w:r>
    </w:p>
    <w:p w14:paraId="45233DAA" w14:textId="77777777" w:rsidR="006F2969"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 xml:space="preserve">Figure S5: </w:t>
      </w:r>
      <w:r w:rsidRPr="00783751">
        <w:rPr>
          <w:rFonts w:ascii="Times New Roman" w:eastAsia="DengXian" w:hAnsi="Times New Roman" w:cs="Times New Roman"/>
          <w:sz w:val="24"/>
          <w:szCs w:val="24"/>
        </w:rPr>
        <w:t>Pearson correlation analysis between RNA-seq and RT-qPCR results. R in the graph refers to Pearson correlation coefficient showing a significant (p=0.0031) strong positive correlation between RNA-seq and RT-qPCR validating the RNA-seq results presented in this study. The genes used for this analysis with the primers and expression values is provided in the Table S2.</w:t>
      </w:r>
    </w:p>
    <w:p w14:paraId="30FB9C14" w14:textId="7CE4520B" w:rsidR="00783751" w:rsidRDefault="006F2969" w:rsidP="00783751">
      <w:pPr>
        <w:spacing w:line="256" w:lineRule="auto"/>
        <w:jc w:val="both"/>
        <w:rPr>
          <w:rFonts w:ascii="Times New Roman" w:eastAsia="DengXian" w:hAnsi="Times New Roman" w:cs="Times New Roman"/>
          <w:sz w:val="24"/>
          <w:szCs w:val="24"/>
        </w:rPr>
      </w:pPr>
      <w:r w:rsidRPr="003720FB">
        <w:rPr>
          <w:rFonts w:ascii="Times New Roman" w:eastAsia="DengXian" w:hAnsi="Times New Roman" w:cs="Times New Roman"/>
          <w:b/>
          <w:bCs/>
          <w:sz w:val="24"/>
          <w:szCs w:val="24"/>
        </w:rPr>
        <w:t>Table S6:</w:t>
      </w:r>
      <w:r>
        <w:rPr>
          <w:rFonts w:ascii="Times New Roman" w:eastAsia="DengXian" w:hAnsi="Times New Roman" w:cs="Times New Roman"/>
          <w:sz w:val="24"/>
          <w:szCs w:val="24"/>
        </w:rPr>
        <w:t xml:space="preserve"> </w:t>
      </w:r>
      <w:r w:rsidR="0099667D" w:rsidRPr="003720FB">
        <w:rPr>
          <w:rFonts w:ascii="Times New Roman" w:hAnsi="Times New Roman" w:cs="Times New Roman"/>
          <w:sz w:val="24"/>
          <w:szCs w:val="24"/>
        </w:rPr>
        <w:t>Top DEGs in mantle tissue under OA</w:t>
      </w:r>
      <w:r w:rsidR="0099667D" w:rsidRPr="003048D4">
        <w:rPr>
          <w:rFonts w:ascii="Times New Roman" w:hAnsi="Times New Roman" w:cs="Times New Roman"/>
          <w:sz w:val="24"/>
          <w:szCs w:val="24"/>
        </w:rPr>
        <w:t xml:space="preserve"> (FDR adjusted p</w:t>
      </w:r>
      <w:r w:rsidR="0099667D">
        <w:rPr>
          <w:rFonts w:ascii="Times New Roman" w:hAnsi="Times New Roman" w:cs="Times New Roman"/>
          <w:sz w:val="24"/>
          <w:szCs w:val="24"/>
        </w:rPr>
        <w:t>-</w:t>
      </w:r>
      <w:r w:rsidR="0099667D" w:rsidRPr="003048D4">
        <w:rPr>
          <w:rFonts w:ascii="Times New Roman" w:hAnsi="Times New Roman" w:cs="Times New Roman"/>
          <w:sz w:val="24"/>
          <w:szCs w:val="24"/>
        </w:rPr>
        <w:t>value &lt;0.05</w:t>
      </w:r>
      <w:r w:rsidR="003720FB">
        <w:rPr>
          <w:rFonts w:ascii="Times New Roman" w:hAnsi="Times New Roman" w:cs="Times New Roman"/>
          <w:sz w:val="24"/>
          <w:szCs w:val="24"/>
        </w:rPr>
        <w:t>, |log</w:t>
      </w:r>
      <w:r w:rsidR="003720FB" w:rsidRPr="003720FB">
        <w:rPr>
          <w:rFonts w:ascii="Times New Roman" w:hAnsi="Times New Roman" w:cs="Times New Roman"/>
          <w:sz w:val="24"/>
          <w:szCs w:val="24"/>
          <w:vertAlign w:val="subscript"/>
        </w:rPr>
        <w:t>2</w:t>
      </w:r>
      <w:r w:rsidR="003720FB">
        <w:rPr>
          <w:rFonts w:ascii="Times New Roman" w:hAnsi="Times New Roman" w:cs="Times New Roman"/>
          <w:sz w:val="24"/>
          <w:szCs w:val="24"/>
        </w:rPr>
        <w:t>FC| &gt;1)</w:t>
      </w:r>
      <w:r w:rsidR="00783751" w:rsidRPr="00783751">
        <w:rPr>
          <w:rFonts w:ascii="Times New Roman" w:eastAsia="DengXian" w:hAnsi="Times New Roman" w:cs="Times New Roman"/>
          <w:sz w:val="24"/>
          <w:szCs w:val="24"/>
        </w:rPr>
        <w:t xml:space="preserve"> </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6"/>
        <w:gridCol w:w="3118"/>
        <w:gridCol w:w="711"/>
        <w:gridCol w:w="946"/>
        <w:gridCol w:w="1087"/>
        <w:gridCol w:w="1134"/>
      </w:tblGrid>
      <w:tr w:rsidR="006F2969" w:rsidRPr="009E029A" w14:paraId="1596526C" w14:textId="77777777" w:rsidTr="003D3630">
        <w:trPr>
          <w:trHeight w:val="288"/>
          <w:jc w:val="center"/>
        </w:trPr>
        <w:tc>
          <w:tcPr>
            <w:tcW w:w="1646" w:type="dxa"/>
            <w:shd w:val="clear" w:color="auto" w:fill="E7E6E6" w:themeFill="background2"/>
            <w:noWrap/>
            <w:vAlign w:val="bottom"/>
            <w:hideMark/>
          </w:tcPr>
          <w:p w14:paraId="7F91AA8B" w14:textId="77777777" w:rsidR="006F2969" w:rsidRPr="00976666" w:rsidRDefault="006F2969" w:rsidP="003D3630">
            <w:pPr>
              <w:spacing w:after="0" w:line="240" w:lineRule="auto"/>
              <w:jc w:val="center"/>
              <w:rPr>
                <w:rFonts w:ascii="Times New Roman" w:eastAsia="Times New Roman" w:hAnsi="Times New Roman" w:cs="Times New Roman"/>
                <w:b/>
                <w:bCs/>
                <w:color w:val="000000"/>
              </w:rPr>
            </w:pPr>
            <w:r w:rsidRPr="009E029A">
              <w:rPr>
                <w:rFonts w:ascii="Times New Roman" w:eastAsia="Times New Roman" w:hAnsi="Times New Roman" w:cs="Times New Roman"/>
                <w:b/>
                <w:bCs/>
                <w:color w:val="000000"/>
              </w:rPr>
              <w:t>GENE ID</w:t>
            </w:r>
          </w:p>
          <w:p w14:paraId="12488C23" w14:textId="77777777" w:rsidR="006F2969" w:rsidRPr="009E029A" w:rsidRDefault="006F2969" w:rsidP="003D3630">
            <w:pPr>
              <w:spacing w:after="0" w:line="240" w:lineRule="auto"/>
              <w:jc w:val="center"/>
              <w:rPr>
                <w:rFonts w:ascii="Times New Roman" w:eastAsia="Times New Roman" w:hAnsi="Times New Roman" w:cs="Times New Roman"/>
                <w:b/>
                <w:bCs/>
                <w:color w:val="000000"/>
              </w:rPr>
            </w:pPr>
          </w:p>
        </w:tc>
        <w:tc>
          <w:tcPr>
            <w:tcW w:w="3118" w:type="dxa"/>
            <w:shd w:val="clear" w:color="auto" w:fill="E7E6E6" w:themeFill="background2"/>
            <w:noWrap/>
            <w:vAlign w:val="bottom"/>
            <w:hideMark/>
          </w:tcPr>
          <w:p w14:paraId="0434D517" w14:textId="77777777" w:rsidR="006F2969" w:rsidRPr="00976666" w:rsidRDefault="006F2969" w:rsidP="003D3630">
            <w:pPr>
              <w:spacing w:after="0" w:line="240" w:lineRule="auto"/>
              <w:jc w:val="center"/>
              <w:rPr>
                <w:rFonts w:ascii="Times New Roman" w:eastAsia="Times New Roman" w:hAnsi="Times New Roman" w:cs="Times New Roman"/>
                <w:b/>
                <w:bCs/>
                <w:color w:val="000000"/>
              </w:rPr>
            </w:pPr>
            <w:r w:rsidRPr="00976666">
              <w:rPr>
                <w:rFonts w:ascii="Times New Roman" w:eastAsia="Times New Roman" w:hAnsi="Times New Roman" w:cs="Times New Roman"/>
                <w:b/>
                <w:bCs/>
                <w:color w:val="000000"/>
              </w:rPr>
              <w:t>Description</w:t>
            </w:r>
          </w:p>
          <w:p w14:paraId="79DF7392" w14:textId="77777777" w:rsidR="006F2969" w:rsidRPr="009E029A" w:rsidRDefault="006F2969" w:rsidP="003D3630">
            <w:pPr>
              <w:spacing w:after="0" w:line="240" w:lineRule="auto"/>
              <w:jc w:val="center"/>
              <w:rPr>
                <w:rFonts w:ascii="Times New Roman" w:eastAsia="Times New Roman" w:hAnsi="Times New Roman" w:cs="Times New Roman"/>
                <w:b/>
                <w:bCs/>
                <w:color w:val="000000"/>
              </w:rPr>
            </w:pPr>
          </w:p>
        </w:tc>
        <w:tc>
          <w:tcPr>
            <w:tcW w:w="711" w:type="dxa"/>
            <w:shd w:val="clear" w:color="auto" w:fill="E7E6E6" w:themeFill="background2"/>
            <w:noWrap/>
            <w:vAlign w:val="bottom"/>
            <w:hideMark/>
          </w:tcPr>
          <w:p w14:paraId="0C61AC4A" w14:textId="77777777" w:rsidR="006F2969" w:rsidRPr="00976666" w:rsidRDefault="006F2969" w:rsidP="003D3630">
            <w:pPr>
              <w:spacing w:after="0" w:line="240" w:lineRule="auto"/>
              <w:jc w:val="center"/>
              <w:rPr>
                <w:rFonts w:ascii="Times New Roman" w:eastAsia="Times New Roman" w:hAnsi="Times New Roman" w:cs="Times New Roman"/>
                <w:b/>
                <w:bCs/>
                <w:color w:val="000000"/>
              </w:rPr>
            </w:pPr>
            <w:r w:rsidRPr="00976666">
              <w:rPr>
                <w:rFonts w:ascii="Times New Roman" w:eastAsia="Times New Roman" w:hAnsi="Times New Roman" w:cs="Times New Roman"/>
                <w:b/>
                <w:bCs/>
                <w:color w:val="000000"/>
              </w:rPr>
              <w:t>FC</w:t>
            </w:r>
          </w:p>
          <w:p w14:paraId="1A1B5D4A" w14:textId="77777777" w:rsidR="006F2969" w:rsidRPr="009E029A" w:rsidRDefault="006F2969" w:rsidP="003D3630">
            <w:pPr>
              <w:spacing w:after="0" w:line="240" w:lineRule="auto"/>
              <w:jc w:val="center"/>
              <w:rPr>
                <w:rFonts w:ascii="Times New Roman" w:eastAsia="Times New Roman" w:hAnsi="Times New Roman" w:cs="Times New Roman"/>
                <w:b/>
                <w:bCs/>
                <w:color w:val="000000"/>
              </w:rPr>
            </w:pPr>
          </w:p>
        </w:tc>
        <w:tc>
          <w:tcPr>
            <w:tcW w:w="946" w:type="dxa"/>
            <w:shd w:val="clear" w:color="auto" w:fill="E7E6E6" w:themeFill="background2"/>
            <w:noWrap/>
            <w:vAlign w:val="bottom"/>
            <w:hideMark/>
          </w:tcPr>
          <w:p w14:paraId="26D6A186" w14:textId="77777777" w:rsidR="006F2969" w:rsidRPr="00976666" w:rsidRDefault="006F2969" w:rsidP="003D3630">
            <w:pPr>
              <w:spacing w:after="0" w:line="240" w:lineRule="auto"/>
              <w:jc w:val="center"/>
              <w:rPr>
                <w:rFonts w:ascii="Times New Roman" w:eastAsia="Times New Roman" w:hAnsi="Times New Roman" w:cs="Times New Roman"/>
                <w:b/>
                <w:bCs/>
                <w:color w:val="000000"/>
              </w:rPr>
            </w:pPr>
            <w:r w:rsidRPr="00976666">
              <w:rPr>
                <w:rFonts w:ascii="Times New Roman" w:eastAsia="Times New Roman" w:hAnsi="Times New Roman" w:cs="Times New Roman"/>
                <w:b/>
                <w:bCs/>
                <w:color w:val="000000"/>
              </w:rPr>
              <w:t>Log</w:t>
            </w:r>
            <w:r w:rsidRPr="00976666">
              <w:rPr>
                <w:rFonts w:ascii="Times New Roman" w:eastAsia="Times New Roman" w:hAnsi="Times New Roman" w:cs="Times New Roman"/>
                <w:b/>
                <w:bCs/>
                <w:color w:val="000000"/>
                <w:vertAlign w:val="subscript"/>
              </w:rPr>
              <w:t>2</w:t>
            </w:r>
            <w:r w:rsidRPr="00976666">
              <w:rPr>
                <w:rFonts w:ascii="Times New Roman" w:eastAsia="Times New Roman" w:hAnsi="Times New Roman" w:cs="Times New Roman"/>
                <w:b/>
                <w:bCs/>
                <w:color w:val="000000"/>
              </w:rPr>
              <w:t>FC</w:t>
            </w:r>
          </w:p>
          <w:p w14:paraId="12FF49A7" w14:textId="77777777" w:rsidR="006F2969" w:rsidRPr="009E029A" w:rsidRDefault="006F2969" w:rsidP="003D3630">
            <w:pPr>
              <w:spacing w:after="0" w:line="240" w:lineRule="auto"/>
              <w:jc w:val="center"/>
              <w:rPr>
                <w:rFonts w:ascii="Times New Roman" w:eastAsia="Times New Roman" w:hAnsi="Times New Roman" w:cs="Times New Roman"/>
                <w:b/>
                <w:bCs/>
                <w:color w:val="000000"/>
              </w:rPr>
            </w:pPr>
          </w:p>
        </w:tc>
        <w:tc>
          <w:tcPr>
            <w:tcW w:w="1087" w:type="dxa"/>
            <w:shd w:val="clear" w:color="auto" w:fill="E7E6E6" w:themeFill="background2"/>
            <w:noWrap/>
            <w:vAlign w:val="bottom"/>
            <w:hideMark/>
          </w:tcPr>
          <w:p w14:paraId="66B95971" w14:textId="77777777" w:rsidR="006F2969" w:rsidRPr="00976666" w:rsidRDefault="006F2969" w:rsidP="003D3630">
            <w:pPr>
              <w:spacing w:after="0" w:line="240" w:lineRule="auto"/>
              <w:jc w:val="center"/>
              <w:rPr>
                <w:rFonts w:ascii="Times New Roman" w:eastAsia="Times New Roman" w:hAnsi="Times New Roman" w:cs="Times New Roman"/>
                <w:b/>
                <w:bCs/>
                <w:color w:val="000000"/>
              </w:rPr>
            </w:pPr>
          </w:p>
          <w:p w14:paraId="6FA932B8" w14:textId="77777777" w:rsidR="006F2969" w:rsidRPr="00976666" w:rsidRDefault="006F2969" w:rsidP="003D3630">
            <w:pPr>
              <w:spacing w:after="0" w:line="240" w:lineRule="auto"/>
              <w:jc w:val="center"/>
              <w:rPr>
                <w:rFonts w:ascii="Times New Roman" w:eastAsia="Times New Roman" w:hAnsi="Times New Roman" w:cs="Times New Roman"/>
                <w:b/>
                <w:bCs/>
                <w:color w:val="000000"/>
              </w:rPr>
            </w:pPr>
            <w:r w:rsidRPr="00976666">
              <w:rPr>
                <w:rFonts w:ascii="Times New Roman" w:eastAsia="Times New Roman" w:hAnsi="Times New Roman" w:cs="Times New Roman"/>
                <w:b/>
                <w:bCs/>
                <w:color w:val="000000"/>
              </w:rPr>
              <w:t>p-</w:t>
            </w:r>
            <w:r w:rsidRPr="009E029A">
              <w:rPr>
                <w:rFonts w:ascii="Times New Roman" w:eastAsia="Times New Roman" w:hAnsi="Times New Roman" w:cs="Times New Roman"/>
                <w:b/>
                <w:bCs/>
                <w:color w:val="000000"/>
              </w:rPr>
              <w:t>val</w:t>
            </w:r>
            <w:r w:rsidRPr="00976666">
              <w:rPr>
                <w:rFonts w:ascii="Times New Roman" w:eastAsia="Times New Roman" w:hAnsi="Times New Roman" w:cs="Times New Roman"/>
                <w:b/>
                <w:bCs/>
                <w:color w:val="000000"/>
              </w:rPr>
              <w:t>ue</w:t>
            </w:r>
          </w:p>
          <w:p w14:paraId="490BA18C" w14:textId="77777777" w:rsidR="006F2969" w:rsidRPr="009E029A" w:rsidRDefault="006F2969" w:rsidP="003D3630">
            <w:pPr>
              <w:spacing w:after="0" w:line="240" w:lineRule="auto"/>
              <w:jc w:val="center"/>
              <w:rPr>
                <w:rFonts w:ascii="Times New Roman" w:eastAsia="Times New Roman" w:hAnsi="Times New Roman" w:cs="Times New Roman"/>
                <w:b/>
                <w:bCs/>
                <w:color w:val="000000"/>
              </w:rPr>
            </w:pPr>
          </w:p>
        </w:tc>
        <w:tc>
          <w:tcPr>
            <w:tcW w:w="1134" w:type="dxa"/>
            <w:shd w:val="clear" w:color="auto" w:fill="E7E6E6" w:themeFill="background2"/>
            <w:noWrap/>
            <w:vAlign w:val="bottom"/>
            <w:hideMark/>
          </w:tcPr>
          <w:p w14:paraId="5E41567E" w14:textId="77777777" w:rsidR="006F2969" w:rsidRPr="00976666" w:rsidRDefault="006F2969" w:rsidP="003D3630">
            <w:pPr>
              <w:spacing w:after="0" w:line="240" w:lineRule="auto"/>
              <w:jc w:val="center"/>
              <w:rPr>
                <w:rFonts w:ascii="Times New Roman" w:eastAsia="Times New Roman" w:hAnsi="Times New Roman" w:cs="Times New Roman"/>
                <w:b/>
                <w:bCs/>
                <w:color w:val="000000"/>
              </w:rPr>
            </w:pPr>
            <w:r w:rsidRPr="00976666">
              <w:rPr>
                <w:rFonts w:ascii="Times New Roman" w:eastAsia="Times New Roman" w:hAnsi="Times New Roman" w:cs="Times New Roman"/>
                <w:b/>
                <w:bCs/>
                <w:color w:val="000000"/>
              </w:rPr>
              <w:t>FDR p-value</w:t>
            </w:r>
          </w:p>
          <w:p w14:paraId="0BA0096D" w14:textId="77777777" w:rsidR="006F2969" w:rsidRPr="009E029A" w:rsidRDefault="006F2969" w:rsidP="003D3630">
            <w:pPr>
              <w:spacing w:after="0" w:line="240" w:lineRule="auto"/>
              <w:jc w:val="center"/>
              <w:rPr>
                <w:rFonts w:ascii="Times New Roman" w:eastAsia="Times New Roman" w:hAnsi="Times New Roman" w:cs="Times New Roman"/>
                <w:b/>
                <w:bCs/>
                <w:color w:val="000000"/>
              </w:rPr>
            </w:pPr>
          </w:p>
        </w:tc>
      </w:tr>
      <w:tr w:rsidR="006F2969" w:rsidRPr="009E029A" w14:paraId="60ABED53" w14:textId="77777777" w:rsidTr="003D3630">
        <w:trPr>
          <w:trHeight w:val="288"/>
          <w:jc w:val="center"/>
        </w:trPr>
        <w:tc>
          <w:tcPr>
            <w:tcW w:w="1646" w:type="dxa"/>
            <w:shd w:val="clear" w:color="auto" w:fill="auto"/>
            <w:noWrap/>
            <w:vAlign w:val="bottom"/>
            <w:hideMark/>
          </w:tcPr>
          <w:p w14:paraId="42E4B913"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LOC105318316</w:t>
            </w:r>
          </w:p>
          <w:p w14:paraId="5B9CDE73"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2C0EC5BC" w14:textId="77777777" w:rsidR="006F2969" w:rsidRDefault="006F2969" w:rsidP="003D3630">
            <w:pPr>
              <w:spacing w:after="0" w:line="240" w:lineRule="auto"/>
              <w:rPr>
                <w:rFonts w:ascii="Times New Roman" w:eastAsia="Times New Roman" w:hAnsi="Times New Roman" w:cs="Times New Roman"/>
                <w:color w:val="000000"/>
              </w:rPr>
            </w:pPr>
          </w:p>
          <w:p w14:paraId="4DC47C9C"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uncharacterized LOC105318316</w:t>
            </w:r>
          </w:p>
          <w:p w14:paraId="05ED592C"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7D82A10E"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0.07</w:t>
            </w:r>
          </w:p>
          <w:p w14:paraId="17699F82"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946" w:type="dxa"/>
            <w:shd w:val="clear" w:color="auto" w:fill="auto"/>
            <w:noWrap/>
            <w:vAlign w:val="bottom"/>
            <w:hideMark/>
          </w:tcPr>
          <w:p w14:paraId="4A18F6CC"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-3.81</w:t>
            </w:r>
          </w:p>
          <w:p w14:paraId="3AC0CF45"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087" w:type="dxa"/>
            <w:shd w:val="clear" w:color="auto" w:fill="auto"/>
            <w:noWrap/>
            <w:vAlign w:val="bottom"/>
            <w:hideMark/>
          </w:tcPr>
          <w:p w14:paraId="11DC57C5"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1.90E-07</w:t>
            </w:r>
          </w:p>
          <w:p w14:paraId="4D1FE1E7"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5B2A43BE"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w:t>
            </w:r>
            <w:r>
              <w:rPr>
                <w:rFonts w:ascii="Times New Roman" w:eastAsia="Times New Roman" w:hAnsi="Times New Roman" w:cs="Times New Roman"/>
                <w:color w:val="000000"/>
              </w:rPr>
              <w:t>0</w:t>
            </w:r>
            <w:r w:rsidRPr="009E029A">
              <w:rPr>
                <w:rFonts w:ascii="Times New Roman" w:eastAsia="Times New Roman" w:hAnsi="Times New Roman" w:cs="Times New Roman"/>
                <w:color w:val="000000"/>
              </w:rPr>
              <w:t>1</w:t>
            </w:r>
          </w:p>
          <w:p w14:paraId="7F75AE48"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4BF8CF4E" w14:textId="77777777" w:rsidTr="003D3630">
        <w:trPr>
          <w:trHeight w:val="288"/>
          <w:jc w:val="center"/>
        </w:trPr>
        <w:tc>
          <w:tcPr>
            <w:tcW w:w="1646" w:type="dxa"/>
            <w:shd w:val="clear" w:color="auto" w:fill="auto"/>
            <w:noWrap/>
            <w:vAlign w:val="bottom"/>
            <w:hideMark/>
          </w:tcPr>
          <w:p w14:paraId="3EBC7C05" w14:textId="77777777" w:rsidR="006F2969" w:rsidRDefault="006F2969" w:rsidP="003D3630">
            <w:pPr>
              <w:spacing w:after="0" w:line="240" w:lineRule="auto"/>
              <w:rPr>
                <w:rFonts w:ascii="Times New Roman" w:eastAsia="Times New Roman" w:hAnsi="Times New Roman" w:cs="Times New Roman"/>
                <w:color w:val="000000"/>
              </w:rPr>
            </w:pPr>
          </w:p>
          <w:p w14:paraId="5FEE90C0"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LOC105334193</w:t>
            </w:r>
          </w:p>
          <w:p w14:paraId="5E33F3C9"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0A1C3E4A"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uncharacterized LOC105334193</w:t>
            </w:r>
          </w:p>
          <w:p w14:paraId="788E4F4E"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06856CE8"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0.10</w:t>
            </w:r>
          </w:p>
          <w:p w14:paraId="47AFC6A4"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946" w:type="dxa"/>
            <w:shd w:val="clear" w:color="auto" w:fill="auto"/>
            <w:noWrap/>
            <w:vAlign w:val="bottom"/>
            <w:hideMark/>
          </w:tcPr>
          <w:p w14:paraId="3D644A8F"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-3.2</w:t>
            </w:r>
            <w:r>
              <w:rPr>
                <w:rFonts w:ascii="Times New Roman" w:eastAsia="Times New Roman" w:hAnsi="Times New Roman" w:cs="Times New Roman"/>
                <w:color w:val="000000"/>
              </w:rPr>
              <w:t>6</w:t>
            </w:r>
          </w:p>
          <w:p w14:paraId="4B8D26A4"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1087" w:type="dxa"/>
            <w:shd w:val="clear" w:color="auto" w:fill="auto"/>
            <w:noWrap/>
            <w:vAlign w:val="bottom"/>
            <w:hideMark/>
          </w:tcPr>
          <w:p w14:paraId="0110417E"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9.41E-06</w:t>
            </w:r>
          </w:p>
          <w:p w14:paraId="67AD1F11"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778DB407"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0.01</w:t>
            </w:r>
          </w:p>
          <w:p w14:paraId="12406895"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76FCB5D2" w14:textId="77777777" w:rsidTr="003D3630">
        <w:trPr>
          <w:trHeight w:val="288"/>
          <w:jc w:val="center"/>
        </w:trPr>
        <w:tc>
          <w:tcPr>
            <w:tcW w:w="1646" w:type="dxa"/>
            <w:shd w:val="clear" w:color="auto" w:fill="auto"/>
            <w:noWrap/>
            <w:vAlign w:val="bottom"/>
            <w:hideMark/>
          </w:tcPr>
          <w:p w14:paraId="2335BF80" w14:textId="77777777" w:rsidR="006F2969" w:rsidRDefault="006F2969" w:rsidP="003D3630">
            <w:pPr>
              <w:spacing w:after="0" w:line="240" w:lineRule="auto"/>
              <w:rPr>
                <w:rFonts w:ascii="Times New Roman" w:eastAsia="Times New Roman" w:hAnsi="Times New Roman" w:cs="Times New Roman"/>
                <w:color w:val="000000"/>
              </w:rPr>
            </w:pPr>
          </w:p>
          <w:p w14:paraId="60005502"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LOC105341416</w:t>
            </w:r>
          </w:p>
          <w:p w14:paraId="07CA20D2"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7059CBC3"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cystatin-A2</w:t>
            </w:r>
          </w:p>
          <w:p w14:paraId="3FEAEFE0"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33013DEA"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0.25</w:t>
            </w:r>
          </w:p>
          <w:p w14:paraId="51B1162B"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946" w:type="dxa"/>
            <w:shd w:val="clear" w:color="auto" w:fill="auto"/>
            <w:noWrap/>
            <w:vAlign w:val="bottom"/>
            <w:hideMark/>
          </w:tcPr>
          <w:p w14:paraId="11AC597F"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-1.99</w:t>
            </w:r>
          </w:p>
          <w:p w14:paraId="1BF229DE"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087" w:type="dxa"/>
            <w:shd w:val="clear" w:color="auto" w:fill="auto"/>
            <w:noWrap/>
            <w:vAlign w:val="bottom"/>
            <w:hideMark/>
          </w:tcPr>
          <w:p w14:paraId="343CDD20"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8.80E-08</w:t>
            </w:r>
          </w:p>
          <w:p w14:paraId="1DFBE64D"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63BECAFF"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0.0007</w:t>
            </w:r>
          </w:p>
          <w:p w14:paraId="297E8D3A"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139D209F" w14:textId="77777777" w:rsidTr="003D3630">
        <w:trPr>
          <w:trHeight w:val="288"/>
          <w:jc w:val="center"/>
        </w:trPr>
        <w:tc>
          <w:tcPr>
            <w:tcW w:w="1646" w:type="dxa"/>
            <w:shd w:val="clear" w:color="auto" w:fill="auto"/>
            <w:noWrap/>
            <w:vAlign w:val="bottom"/>
            <w:hideMark/>
          </w:tcPr>
          <w:p w14:paraId="57D82BA1"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LOC105336247</w:t>
            </w:r>
          </w:p>
          <w:p w14:paraId="1B0EA086"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1B30F0C6" w14:textId="77777777" w:rsidR="006F2969" w:rsidRDefault="006F2969" w:rsidP="003D3630">
            <w:pPr>
              <w:spacing w:after="0" w:line="240" w:lineRule="auto"/>
              <w:rPr>
                <w:rFonts w:ascii="Times New Roman" w:eastAsia="Times New Roman" w:hAnsi="Times New Roman" w:cs="Times New Roman"/>
                <w:color w:val="000000"/>
              </w:rPr>
            </w:pPr>
          </w:p>
          <w:p w14:paraId="3F91A955"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ubiquitin-fold modifier 1</w:t>
            </w:r>
          </w:p>
          <w:p w14:paraId="5219EDB5"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47C10BB3"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0.35</w:t>
            </w:r>
          </w:p>
          <w:p w14:paraId="53EAAECA"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946" w:type="dxa"/>
            <w:shd w:val="clear" w:color="auto" w:fill="auto"/>
            <w:noWrap/>
            <w:vAlign w:val="bottom"/>
            <w:hideMark/>
          </w:tcPr>
          <w:p w14:paraId="6D405046"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-1.50</w:t>
            </w:r>
          </w:p>
          <w:p w14:paraId="575485EA"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1087" w:type="dxa"/>
            <w:shd w:val="clear" w:color="auto" w:fill="auto"/>
            <w:noWrap/>
            <w:vAlign w:val="bottom"/>
            <w:hideMark/>
          </w:tcPr>
          <w:p w14:paraId="60A23ED8"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4.92E-05</w:t>
            </w:r>
          </w:p>
          <w:p w14:paraId="4B51C055"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1134" w:type="dxa"/>
            <w:shd w:val="clear" w:color="auto" w:fill="auto"/>
            <w:noWrap/>
            <w:vAlign w:val="bottom"/>
            <w:hideMark/>
          </w:tcPr>
          <w:p w14:paraId="1A4C4AE2"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0.045</w:t>
            </w:r>
          </w:p>
          <w:p w14:paraId="7BE176F2" w14:textId="77777777" w:rsidR="006F2969" w:rsidRPr="009E029A" w:rsidRDefault="006F2969" w:rsidP="003D3630">
            <w:pPr>
              <w:spacing w:after="0" w:line="240" w:lineRule="auto"/>
              <w:rPr>
                <w:rFonts w:ascii="Times New Roman" w:eastAsia="Times New Roman" w:hAnsi="Times New Roman" w:cs="Times New Roman"/>
                <w:color w:val="000000"/>
              </w:rPr>
            </w:pPr>
          </w:p>
        </w:tc>
      </w:tr>
      <w:tr w:rsidR="006F2969" w:rsidRPr="009E029A" w14:paraId="43F4CBB1" w14:textId="77777777" w:rsidTr="003D3630">
        <w:trPr>
          <w:trHeight w:val="752"/>
          <w:jc w:val="center"/>
        </w:trPr>
        <w:tc>
          <w:tcPr>
            <w:tcW w:w="1646" w:type="dxa"/>
            <w:shd w:val="clear" w:color="auto" w:fill="auto"/>
            <w:noWrap/>
            <w:vAlign w:val="bottom"/>
            <w:hideMark/>
          </w:tcPr>
          <w:p w14:paraId="0DF92D3C" w14:textId="77777777" w:rsidR="006F2969" w:rsidRDefault="006F2969" w:rsidP="003D3630">
            <w:pPr>
              <w:spacing w:after="0" w:line="240" w:lineRule="auto"/>
              <w:rPr>
                <w:rFonts w:ascii="Times New Roman" w:eastAsia="Times New Roman" w:hAnsi="Times New Roman" w:cs="Times New Roman"/>
                <w:color w:val="000000"/>
              </w:rPr>
            </w:pPr>
          </w:p>
          <w:p w14:paraId="2B49167D"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LOC105338114</w:t>
            </w:r>
          </w:p>
          <w:p w14:paraId="2DF07C06"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7DD2B802"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coactosin-like protein</w:t>
            </w:r>
          </w:p>
          <w:p w14:paraId="17EA3005"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0E40FD12"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0.3</w:t>
            </w:r>
            <w:r>
              <w:rPr>
                <w:rFonts w:ascii="Times New Roman" w:eastAsia="Times New Roman" w:hAnsi="Times New Roman" w:cs="Times New Roman"/>
                <w:color w:val="000000"/>
              </w:rPr>
              <w:t>6</w:t>
            </w:r>
          </w:p>
          <w:p w14:paraId="6E39596D"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946" w:type="dxa"/>
            <w:shd w:val="clear" w:color="auto" w:fill="auto"/>
            <w:noWrap/>
            <w:vAlign w:val="bottom"/>
            <w:hideMark/>
          </w:tcPr>
          <w:p w14:paraId="2928AC27"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-1.4</w:t>
            </w:r>
            <w:r>
              <w:rPr>
                <w:rFonts w:ascii="Times New Roman" w:eastAsia="Times New Roman" w:hAnsi="Times New Roman" w:cs="Times New Roman"/>
                <w:color w:val="000000"/>
              </w:rPr>
              <w:t>8</w:t>
            </w:r>
          </w:p>
          <w:p w14:paraId="186109E5"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087" w:type="dxa"/>
            <w:shd w:val="clear" w:color="auto" w:fill="auto"/>
            <w:noWrap/>
            <w:vAlign w:val="bottom"/>
            <w:hideMark/>
          </w:tcPr>
          <w:p w14:paraId="5DC552BB"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1.76E-08</w:t>
            </w:r>
          </w:p>
          <w:p w14:paraId="7603C724"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09FBAFE9"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0.0002</w:t>
            </w:r>
          </w:p>
          <w:p w14:paraId="17982CA1"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77C1A80B" w14:textId="77777777" w:rsidTr="003D3630">
        <w:trPr>
          <w:trHeight w:val="288"/>
          <w:jc w:val="center"/>
        </w:trPr>
        <w:tc>
          <w:tcPr>
            <w:tcW w:w="1646" w:type="dxa"/>
            <w:shd w:val="clear" w:color="auto" w:fill="auto"/>
            <w:noWrap/>
            <w:vAlign w:val="bottom"/>
            <w:hideMark/>
          </w:tcPr>
          <w:p w14:paraId="21372FC7" w14:textId="77777777" w:rsidR="006F2969" w:rsidRDefault="006F2969" w:rsidP="003D3630">
            <w:pPr>
              <w:spacing w:after="0" w:line="240" w:lineRule="auto"/>
              <w:rPr>
                <w:rFonts w:ascii="Times New Roman" w:eastAsia="Times New Roman" w:hAnsi="Times New Roman" w:cs="Times New Roman"/>
                <w:color w:val="000000"/>
              </w:rPr>
            </w:pPr>
          </w:p>
          <w:p w14:paraId="5D309D0A"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LOC105332687</w:t>
            </w:r>
          </w:p>
          <w:p w14:paraId="2D0567DE"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436E8451"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Profilin</w:t>
            </w:r>
          </w:p>
          <w:p w14:paraId="01D6FB02"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2F683E90"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0.43</w:t>
            </w:r>
          </w:p>
          <w:p w14:paraId="4D34F50D"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946" w:type="dxa"/>
            <w:shd w:val="clear" w:color="auto" w:fill="auto"/>
            <w:noWrap/>
            <w:vAlign w:val="bottom"/>
            <w:hideMark/>
          </w:tcPr>
          <w:p w14:paraId="03A9E34B"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-1.2</w:t>
            </w:r>
            <w:r>
              <w:rPr>
                <w:rFonts w:ascii="Times New Roman" w:eastAsia="Times New Roman" w:hAnsi="Times New Roman" w:cs="Times New Roman"/>
                <w:color w:val="000000"/>
              </w:rPr>
              <w:t>1</w:t>
            </w:r>
          </w:p>
          <w:p w14:paraId="2781797B"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087" w:type="dxa"/>
            <w:shd w:val="clear" w:color="auto" w:fill="auto"/>
            <w:noWrap/>
            <w:vAlign w:val="bottom"/>
            <w:hideMark/>
          </w:tcPr>
          <w:p w14:paraId="2D1E373B"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4.12E-06</w:t>
            </w:r>
          </w:p>
          <w:p w14:paraId="7B399A36"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6BDE0A44"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0.009</w:t>
            </w:r>
          </w:p>
          <w:p w14:paraId="403CCE43"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69F3B069" w14:textId="77777777" w:rsidTr="003D3630">
        <w:trPr>
          <w:trHeight w:val="738"/>
          <w:jc w:val="center"/>
        </w:trPr>
        <w:tc>
          <w:tcPr>
            <w:tcW w:w="1646" w:type="dxa"/>
            <w:shd w:val="clear" w:color="auto" w:fill="auto"/>
            <w:noWrap/>
            <w:vAlign w:val="bottom"/>
            <w:hideMark/>
          </w:tcPr>
          <w:p w14:paraId="5B58A7AE" w14:textId="77777777" w:rsidR="006F2969" w:rsidRDefault="006F2969" w:rsidP="003D3630">
            <w:pPr>
              <w:spacing w:after="0" w:line="240" w:lineRule="auto"/>
              <w:rPr>
                <w:rFonts w:ascii="Times New Roman" w:eastAsia="Times New Roman" w:hAnsi="Times New Roman" w:cs="Times New Roman"/>
                <w:color w:val="000000"/>
              </w:rPr>
            </w:pPr>
          </w:p>
          <w:p w14:paraId="73259773"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LOC105347351</w:t>
            </w:r>
          </w:p>
          <w:p w14:paraId="042FFD6F"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401A391B" w14:textId="77777777" w:rsidR="006F2969" w:rsidRDefault="006F2969" w:rsidP="003D3630">
            <w:pPr>
              <w:spacing w:after="0" w:line="240" w:lineRule="auto"/>
              <w:rPr>
                <w:rFonts w:ascii="Times New Roman" w:eastAsia="Times New Roman" w:hAnsi="Times New Roman" w:cs="Times New Roman"/>
                <w:color w:val="000000"/>
              </w:rPr>
            </w:pPr>
          </w:p>
          <w:p w14:paraId="490D99F9"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E3 ubiquitin-protein ligase</w:t>
            </w:r>
          </w:p>
          <w:p w14:paraId="29D8C524"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rnf213-alpha-like</w:t>
            </w:r>
          </w:p>
          <w:p w14:paraId="7C0FCE31"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05661F05"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0.4</w:t>
            </w:r>
            <w:r>
              <w:rPr>
                <w:rFonts w:ascii="Times New Roman" w:eastAsia="Times New Roman" w:hAnsi="Times New Roman" w:cs="Times New Roman"/>
                <w:color w:val="000000"/>
              </w:rPr>
              <w:t>6</w:t>
            </w:r>
          </w:p>
          <w:p w14:paraId="39C0C7FA"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946" w:type="dxa"/>
            <w:shd w:val="clear" w:color="auto" w:fill="auto"/>
            <w:noWrap/>
            <w:vAlign w:val="bottom"/>
            <w:hideMark/>
          </w:tcPr>
          <w:p w14:paraId="33C48E66"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-1.1</w:t>
            </w:r>
            <w:r>
              <w:rPr>
                <w:rFonts w:ascii="Times New Roman" w:eastAsia="Times New Roman" w:hAnsi="Times New Roman" w:cs="Times New Roman"/>
                <w:color w:val="000000"/>
              </w:rPr>
              <w:t>3</w:t>
            </w:r>
          </w:p>
          <w:p w14:paraId="1697AAF6"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1087" w:type="dxa"/>
            <w:shd w:val="clear" w:color="auto" w:fill="auto"/>
            <w:noWrap/>
            <w:vAlign w:val="bottom"/>
            <w:hideMark/>
          </w:tcPr>
          <w:p w14:paraId="538652EB"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1.14E-05</w:t>
            </w:r>
          </w:p>
          <w:p w14:paraId="6327DA02"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1134" w:type="dxa"/>
            <w:shd w:val="clear" w:color="auto" w:fill="auto"/>
            <w:noWrap/>
            <w:vAlign w:val="bottom"/>
            <w:hideMark/>
          </w:tcPr>
          <w:p w14:paraId="0AE37A5D"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0.015</w:t>
            </w:r>
          </w:p>
          <w:p w14:paraId="53D9EA05"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176B518D" w14:textId="77777777" w:rsidTr="003D3630">
        <w:trPr>
          <w:trHeight w:val="288"/>
          <w:jc w:val="center"/>
        </w:trPr>
        <w:tc>
          <w:tcPr>
            <w:tcW w:w="1646" w:type="dxa"/>
            <w:shd w:val="clear" w:color="auto" w:fill="auto"/>
            <w:noWrap/>
            <w:vAlign w:val="bottom"/>
            <w:hideMark/>
          </w:tcPr>
          <w:p w14:paraId="44C389E1" w14:textId="77777777" w:rsidR="006F2969" w:rsidRDefault="006F2969" w:rsidP="003D3630">
            <w:pPr>
              <w:spacing w:after="0" w:line="240" w:lineRule="auto"/>
              <w:rPr>
                <w:rFonts w:ascii="Times New Roman" w:eastAsia="Times New Roman" w:hAnsi="Times New Roman" w:cs="Times New Roman"/>
                <w:color w:val="000000"/>
              </w:rPr>
            </w:pPr>
          </w:p>
          <w:p w14:paraId="1C8D5F7F"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LOC105340112</w:t>
            </w:r>
          </w:p>
          <w:p w14:paraId="76954E0B"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58E00411"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Cofilin</w:t>
            </w:r>
          </w:p>
          <w:p w14:paraId="2508D49F"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5ED1A66F"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0.48</w:t>
            </w:r>
          </w:p>
          <w:p w14:paraId="2BEAE5E3"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946" w:type="dxa"/>
            <w:shd w:val="clear" w:color="auto" w:fill="auto"/>
            <w:noWrap/>
            <w:vAlign w:val="bottom"/>
            <w:hideMark/>
          </w:tcPr>
          <w:p w14:paraId="6D820F14"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-1.0</w:t>
            </w:r>
            <w:r>
              <w:rPr>
                <w:rFonts w:ascii="Times New Roman" w:eastAsia="Times New Roman" w:hAnsi="Times New Roman" w:cs="Times New Roman"/>
                <w:color w:val="000000"/>
              </w:rPr>
              <w:t>5</w:t>
            </w:r>
          </w:p>
          <w:p w14:paraId="31895566"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087" w:type="dxa"/>
            <w:shd w:val="clear" w:color="auto" w:fill="auto"/>
            <w:noWrap/>
            <w:vAlign w:val="bottom"/>
            <w:hideMark/>
          </w:tcPr>
          <w:p w14:paraId="7C9DE984"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1.88E-06</w:t>
            </w:r>
          </w:p>
          <w:p w14:paraId="51146763"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16CF1350"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0.006</w:t>
            </w:r>
          </w:p>
          <w:p w14:paraId="2124AF71"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1DDA7392" w14:textId="77777777" w:rsidTr="003D3630">
        <w:trPr>
          <w:trHeight w:val="288"/>
          <w:jc w:val="center"/>
        </w:trPr>
        <w:tc>
          <w:tcPr>
            <w:tcW w:w="1646" w:type="dxa"/>
            <w:shd w:val="clear" w:color="auto" w:fill="auto"/>
            <w:noWrap/>
            <w:vAlign w:val="bottom"/>
            <w:hideMark/>
          </w:tcPr>
          <w:p w14:paraId="0B245D5A" w14:textId="77777777" w:rsidR="006F2969" w:rsidRDefault="006F2969" w:rsidP="003D3630">
            <w:pPr>
              <w:spacing w:after="0" w:line="240" w:lineRule="auto"/>
              <w:rPr>
                <w:rFonts w:ascii="Times New Roman" w:eastAsia="Times New Roman" w:hAnsi="Times New Roman" w:cs="Times New Roman"/>
                <w:color w:val="000000"/>
              </w:rPr>
            </w:pPr>
          </w:p>
          <w:p w14:paraId="0D1DF1FB"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LOC105335623</w:t>
            </w:r>
          </w:p>
          <w:p w14:paraId="50D8EB12"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2CBEF6EB"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gelsolin-like protein 2</w:t>
            </w:r>
          </w:p>
          <w:p w14:paraId="351365FF"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443CAC32"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0.4</w:t>
            </w:r>
            <w:r>
              <w:rPr>
                <w:rFonts w:ascii="Times New Roman" w:eastAsia="Times New Roman" w:hAnsi="Times New Roman" w:cs="Times New Roman"/>
                <w:color w:val="000000"/>
              </w:rPr>
              <w:t>9</w:t>
            </w:r>
          </w:p>
          <w:p w14:paraId="66A6DBB8"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946" w:type="dxa"/>
            <w:shd w:val="clear" w:color="auto" w:fill="auto"/>
            <w:noWrap/>
            <w:vAlign w:val="bottom"/>
            <w:hideMark/>
          </w:tcPr>
          <w:p w14:paraId="2A480EB7"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-1.04</w:t>
            </w:r>
          </w:p>
          <w:p w14:paraId="29695966"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087" w:type="dxa"/>
            <w:shd w:val="clear" w:color="auto" w:fill="auto"/>
            <w:noWrap/>
            <w:vAlign w:val="bottom"/>
            <w:hideMark/>
          </w:tcPr>
          <w:p w14:paraId="49976C81"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4.43E-05</w:t>
            </w:r>
          </w:p>
          <w:p w14:paraId="512A7185"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6451E14B"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0.04</w:t>
            </w:r>
          </w:p>
          <w:p w14:paraId="343CDC41"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11A435E2" w14:textId="77777777" w:rsidTr="006F2969">
        <w:trPr>
          <w:trHeight w:val="288"/>
          <w:jc w:val="center"/>
        </w:trPr>
        <w:tc>
          <w:tcPr>
            <w:tcW w:w="1646" w:type="dxa"/>
            <w:shd w:val="clear" w:color="auto" w:fill="auto"/>
            <w:noWrap/>
            <w:vAlign w:val="bottom"/>
            <w:hideMark/>
          </w:tcPr>
          <w:p w14:paraId="6090663A" w14:textId="77777777" w:rsidR="006F2969" w:rsidRDefault="006F2969" w:rsidP="003D3630">
            <w:pPr>
              <w:spacing w:after="0" w:line="240" w:lineRule="auto"/>
              <w:rPr>
                <w:rFonts w:ascii="Times New Roman" w:eastAsia="Times New Roman" w:hAnsi="Times New Roman" w:cs="Times New Roman"/>
                <w:color w:val="000000"/>
              </w:rPr>
            </w:pPr>
          </w:p>
          <w:p w14:paraId="1EAEB622"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LOC105317600</w:t>
            </w:r>
          </w:p>
          <w:p w14:paraId="2F8E01E1"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75EAF22C"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uncharacterized LOC105317600</w:t>
            </w:r>
          </w:p>
          <w:p w14:paraId="51596F3B"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6F0CFDFA"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2.2</w:t>
            </w:r>
            <w:r>
              <w:rPr>
                <w:rFonts w:ascii="Times New Roman" w:eastAsia="Times New Roman" w:hAnsi="Times New Roman" w:cs="Times New Roman"/>
                <w:color w:val="000000"/>
              </w:rPr>
              <w:t>3</w:t>
            </w:r>
          </w:p>
          <w:p w14:paraId="60784DF7"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946" w:type="dxa"/>
            <w:shd w:val="clear" w:color="auto" w:fill="auto"/>
            <w:noWrap/>
            <w:vAlign w:val="bottom"/>
            <w:hideMark/>
          </w:tcPr>
          <w:p w14:paraId="0253D72C"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1.1</w:t>
            </w:r>
            <w:r>
              <w:rPr>
                <w:rFonts w:ascii="Times New Roman" w:eastAsia="Times New Roman" w:hAnsi="Times New Roman" w:cs="Times New Roman"/>
                <w:color w:val="000000"/>
              </w:rPr>
              <w:t>6</w:t>
            </w:r>
          </w:p>
          <w:p w14:paraId="65726FAD"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087" w:type="dxa"/>
            <w:shd w:val="clear" w:color="auto" w:fill="auto"/>
            <w:noWrap/>
            <w:vAlign w:val="bottom"/>
            <w:hideMark/>
          </w:tcPr>
          <w:p w14:paraId="72331EA2"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1.11E-05</w:t>
            </w:r>
          </w:p>
          <w:p w14:paraId="2E2B1514"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45D46D38"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0.01</w:t>
            </w:r>
            <w:r>
              <w:rPr>
                <w:rFonts w:ascii="Times New Roman" w:eastAsia="Times New Roman" w:hAnsi="Times New Roman" w:cs="Times New Roman"/>
                <w:color w:val="000000"/>
              </w:rPr>
              <w:t>6</w:t>
            </w:r>
          </w:p>
          <w:p w14:paraId="016EC5BB"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537AED3B" w14:textId="77777777" w:rsidTr="006F2969">
        <w:trPr>
          <w:trHeight w:val="288"/>
          <w:jc w:val="center"/>
        </w:trPr>
        <w:tc>
          <w:tcPr>
            <w:tcW w:w="1646" w:type="dxa"/>
            <w:shd w:val="clear" w:color="auto" w:fill="auto"/>
            <w:noWrap/>
            <w:vAlign w:val="bottom"/>
            <w:hideMark/>
          </w:tcPr>
          <w:p w14:paraId="63B3D340" w14:textId="77777777" w:rsidR="006F2969" w:rsidRDefault="006F2969" w:rsidP="003D3630">
            <w:pPr>
              <w:spacing w:after="0" w:line="240" w:lineRule="auto"/>
              <w:rPr>
                <w:rFonts w:ascii="Times New Roman" w:eastAsia="Times New Roman" w:hAnsi="Times New Roman" w:cs="Times New Roman"/>
                <w:color w:val="000000"/>
              </w:rPr>
            </w:pPr>
          </w:p>
          <w:p w14:paraId="04BC33C7"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LOC105346998</w:t>
            </w:r>
          </w:p>
          <w:p w14:paraId="431B1C47"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0218B879"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spermidine synthase</w:t>
            </w:r>
          </w:p>
          <w:p w14:paraId="0969A3EC"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711" w:type="dxa"/>
            <w:shd w:val="clear" w:color="auto" w:fill="auto"/>
            <w:noWrap/>
            <w:vAlign w:val="bottom"/>
            <w:hideMark/>
          </w:tcPr>
          <w:p w14:paraId="34C23D6C"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2.88</w:t>
            </w:r>
          </w:p>
          <w:p w14:paraId="1ABB3AE8"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946" w:type="dxa"/>
            <w:shd w:val="clear" w:color="auto" w:fill="auto"/>
            <w:noWrap/>
            <w:vAlign w:val="bottom"/>
            <w:hideMark/>
          </w:tcPr>
          <w:p w14:paraId="1BCFA958"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1.5</w:t>
            </w:r>
            <w:r>
              <w:rPr>
                <w:rFonts w:ascii="Times New Roman" w:eastAsia="Times New Roman" w:hAnsi="Times New Roman" w:cs="Times New Roman"/>
                <w:color w:val="000000"/>
              </w:rPr>
              <w:t>3</w:t>
            </w:r>
          </w:p>
          <w:p w14:paraId="08A042A4"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087" w:type="dxa"/>
            <w:shd w:val="clear" w:color="auto" w:fill="auto"/>
            <w:noWrap/>
            <w:vAlign w:val="bottom"/>
            <w:hideMark/>
          </w:tcPr>
          <w:p w14:paraId="0729491D"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1.13E-06</w:t>
            </w:r>
          </w:p>
          <w:p w14:paraId="55E689DB"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08436E1E"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0.004</w:t>
            </w:r>
          </w:p>
          <w:p w14:paraId="1DE41EB6"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r w:rsidR="006F2969" w:rsidRPr="009E029A" w14:paraId="154403A1" w14:textId="77777777" w:rsidTr="006F2969">
        <w:trPr>
          <w:trHeight w:val="288"/>
          <w:jc w:val="center"/>
        </w:trPr>
        <w:tc>
          <w:tcPr>
            <w:tcW w:w="1646" w:type="dxa"/>
            <w:shd w:val="clear" w:color="auto" w:fill="auto"/>
            <w:noWrap/>
            <w:vAlign w:val="bottom"/>
            <w:hideMark/>
          </w:tcPr>
          <w:p w14:paraId="2DEBC45B" w14:textId="77777777" w:rsidR="006F2969"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LOC105330900</w:t>
            </w:r>
          </w:p>
          <w:p w14:paraId="48D89B51" w14:textId="77777777" w:rsidR="006F2969" w:rsidRPr="009E029A" w:rsidRDefault="006F2969" w:rsidP="003D3630">
            <w:pPr>
              <w:spacing w:after="0" w:line="240" w:lineRule="auto"/>
              <w:rPr>
                <w:rFonts w:ascii="Times New Roman" w:eastAsia="Times New Roman" w:hAnsi="Times New Roman" w:cs="Times New Roman"/>
                <w:color w:val="000000"/>
              </w:rPr>
            </w:pPr>
          </w:p>
        </w:tc>
        <w:tc>
          <w:tcPr>
            <w:tcW w:w="3118" w:type="dxa"/>
            <w:shd w:val="clear" w:color="auto" w:fill="auto"/>
            <w:noWrap/>
            <w:vAlign w:val="bottom"/>
            <w:hideMark/>
          </w:tcPr>
          <w:p w14:paraId="38CB5E79" w14:textId="77777777" w:rsidR="006F2969" w:rsidRPr="009E029A" w:rsidRDefault="006F2969" w:rsidP="003D3630">
            <w:pPr>
              <w:spacing w:after="0" w:line="240" w:lineRule="auto"/>
              <w:rPr>
                <w:rFonts w:ascii="Times New Roman" w:eastAsia="Times New Roman" w:hAnsi="Times New Roman" w:cs="Times New Roman"/>
                <w:color w:val="000000"/>
              </w:rPr>
            </w:pPr>
            <w:r w:rsidRPr="009E029A">
              <w:rPr>
                <w:rFonts w:ascii="Times New Roman" w:eastAsia="Times New Roman" w:hAnsi="Times New Roman" w:cs="Times New Roman"/>
                <w:color w:val="000000"/>
              </w:rPr>
              <w:t>Uncharacterized</w:t>
            </w:r>
            <w:r>
              <w:rPr>
                <w:rFonts w:ascii="Times New Roman" w:eastAsia="Times New Roman" w:hAnsi="Times New Roman" w:cs="Times New Roman"/>
                <w:color w:val="000000"/>
              </w:rPr>
              <w:t xml:space="preserve"> </w:t>
            </w:r>
            <w:r w:rsidRPr="009E029A">
              <w:rPr>
                <w:rFonts w:ascii="Times New Roman" w:eastAsia="Times New Roman" w:hAnsi="Times New Roman" w:cs="Times New Roman"/>
                <w:color w:val="000000"/>
              </w:rPr>
              <w:t>LOC105330900</w:t>
            </w:r>
          </w:p>
        </w:tc>
        <w:tc>
          <w:tcPr>
            <w:tcW w:w="711" w:type="dxa"/>
            <w:shd w:val="clear" w:color="auto" w:fill="auto"/>
            <w:noWrap/>
            <w:vAlign w:val="bottom"/>
            <w:hideMark/>
          </w:tcPr>
          <w:p w14:paraId="6CF41EF2"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34.73</w:t>
            </w:r>
          </w:p>
          <w:p w14:paraId="6C5425B1"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946" w:type="dxa"/>
            <w:shd w:val="clear" w:color="auto" w:fill="auto"/>
            <w:noWrap/>
            <w:vAlign w:val="bottom"/>
            <w:hideMark/>
          </w:tcPr>
          <w:p w14:paraId="7336FA33"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5.1</w:t>
            </w:r>
            <w:r>
              <w:rPr>
                <w:rFonts w:ascii="Times New Roman" w:eastAsia="Times New Roman" w:hAnsi="Times New Roman" w:cs="Times New Roman"/>
                <w:color w:val="000000"/>
              </w:rPr>
              <w:t>2</w:t>
            </w:r>
          </w:p>
          <w:p w14:paraId="1F295CF5"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087" w:type="dxa"/>
            <w:shd w:val="clear" w:color="auto" w:fill="auto"/>
            <w:noWrap/>
            <w:vAlign w:val="bottom"/>
            <w:hideMark/>
          </w:tcPr>
          <w:p w14:paraId="10DFE22C"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3.58E-05</w:t>
            </w:r>
          </w:p>
          <w:p w14:paraId="77F46A2D"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c>
          <w:tcPr>
            <w:tcW w:w="1134" w:type="dxa"/>
            <w:shd w:val="clear" w:color="auto" w:fill="auto"/>
            <w:noWrap/>
            <w:vAlign w:val="bottom"/>
            <w:hideMark/>
          </w:tcPr>
          <w:p w14:paraId="769A4963" w14:textId="77777777" w:rsidR="006F2969" w:rsidRDefault="006F2969" w:rsidP="003D3630">
            <w:pPr>
              <w:spacing w:after="0" w:line="240" w:lineRule="auto"/>
              <w:jc w:val="center"/>
              <w:rPr>
                <w:rFonts w:ascii="Times New Roman" w:eastAsia="Times New Roman" w:hAnsi="Times New Roman" w:cs="Times New Roman"/>
                <w:color w:val="000000"/>
              </w:rPr>
            </w:pPr>
            <w:r w:rsidRPr="009E029A">
              <w:rPr>
                <w:rFonts w:ascii="Times New Roman" w:eastAsia="Times New Roman" w:hAnsi="Times New Roman" w:cs="Times New Roman"/>
                <w:color w:val="000000"/>
              </w:rPr>
              <w:t>0.038</w:t>
            </w:r>
          </w:p>
          <w:p w14:paraId="17FE63B6" w14:textId="77777777" w:rsidR="006F2969" w:rsidRPr="009E029A" w:rsidRDefault="006F2969" w:rsidP="003D3630">
            <w:pPr>
              <w:spacing w:after="0" w:line="240" w:lineRule="auto"/>
              <w:jc w:val="center"/>
              <w:rPr>
                <w:rFonts w:ascii="Times New Roman" w:eastAsia="Times New Roman" w:hAnsi="Times New Roman" w:cs="Times New Roman"/>
                <w:color w:val="000000"/>
              </w:rPr>
            </w:pPr>
          </w:p>
        </w:tc>
      </w:tr>
    </w:tbl>
    <w:p w14:paraId="6DD0BA06" w14:textId="77777777" w:rsidR="006F2969" w:rsidRPr="00783751" w:rsidRDefault="006F2969" w:rsidP="00783751">
      <w:pPr>
        <w:spacing w:line="256" w:lineRule="auto"/>
        <w:jc w:val="both"/>
        <w:rPr>
          <w:rFonts w:ascii="Times New Roman" w:eastAsia="DengXian" w:hAnsi="Times New Roman" w:cs="Times New Roman"/>
          <w:sz w:val="24"/>
          <w:szCs w:val="24"/>
        </w:rPr>
      </w:pPr>
    </w:p>
    <w:p w14:paraId="3F9F773E"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4"/>
          <w:szCs w:val="24"/>
        </w:rPr>
      </w:pPr>
      <w:r w:rsidRPr="00783751">
        <w:rPr>
          <w:rFonts w:ascii="Times New Roman" w:eastAsia="DengXian Light" w:hAnsi="Times New Roman" w:cs="Times New Roman"/>
          <w:b/>
          <w:bCs/>
          <w:sz w:val="24"/>
          <w:szCs w:val="24"/>
        </w:rPr>
        <w:t>3.4 Enrichment analysis</w:t>
      </w:r>
    </w:p>
    <w:p w14:paraId="63AE6667"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4"/>
          <w:szCs w:val="24"/>
        </w:rPr>
      </w:pPr>
      <w:r w:rsidRPr="00783751">
        <w:rPr>
          <w:rFonts w:ascii="Times New Roman" w:eastAsia="DengXian Light" w:hAnsi="Times New Roman" w:cs="Times New Roman"/>
          <w:b/>
          <w:bCs/>
          <w:sz w:val="24"/>
          <w:szCs w:val="24"/>
        </w:rPr>
        <w:t>3.4.1 GO enrichment</w:t>
      </w:r>
    </w:p>
    <w:p w14:paraId="349B784D" w14:textId="0E4C79B0"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 xml:space="preserve">After obtaining differentially expressed genes, we performed GO enrichment analysis on the differentially expressed genes to describe their functions (combined with GO annotation results). GO function enrichment analysis method: all protein coding genes / transcripts are used as background lists, and differential protein coding genes / transcripts lists as candidate lists screened from the background list, and the hypergeometric distribution test is used to calculate the representative GO function set. The p value of the differential protein encoding gene / transcript list is significantly enriched, and then the p value is corrected by Benjamini &amp; Hochberg multiple </w:t>
      </w:r>
      <w:r w:rsidR="00210D94" w:rsidRPr="00783751">
        <w:rPr>
          <w:rFonts w:ascii="Times New Roman" w:eastAsia="DengXian" w:hAnsi="Times New Roman" w:cs="Times New Roman"/>
          <w:sz w:val="24"/>
          <w:szCs w:val="24"/>
        </w:rPr>
        <w:t>tests</w:t>
      </w:r>
      <w:r w:rsidRPr="00783751">
        <w:rPr>
          <w:rFonts w:ascii="Times New Roman" w:eastAsia="DengXian" w:hAnsi="Times New Roman" w:cs="Times New Roman"/>
          <w:sz w:val="24"/>
          <w:szCs w:val="24"/>
        </w:rPr>
        <w:t xml:space="preserve"> to obtain FDR. The formula for calculating the p-value by the hypergeometric distribution test is as follows:</w:t>
      </w:r>
    </w:p>
    <w:p w14:paraId="4B62F79E" w14:textId="77777777" w:rsidR="00783751" w:rsidRPr="00783751" w:rsidRDefault="00783751" w:rsidP="00783751">
      <w:pPr>
        <w:spacing w:line="256" w:lineRule="auto"/>
        <w:jc w:val="center"/>
        <w:rPr>
          <w:rFonts w:ascii="Calibri" w:eastAsia="DengXian" w:hAnsi="Calibri" w:cs="Times New Roman"/>
        </w:rPr>
      </w:pPr>
      <w:r w:rsidRPr="00783751">
        <w:rPr>
          <w:rFonts w:ascii="Calibri" w:eastAsia="DengXian" w:hAnsi="Calibri" w:cs="Times New Roman"/>
          <w:noProof/>
        </w:rPr>
        <w:drawing>
          <wp:inline distT="0" distB="0" distL="0" distR="0" wp14:anchorId="2B73BE3D" wp14:editId="1255FA1D">
            <wp:extent cx="2270760" cy="126492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0760" cy="1264920"/>
                    </a:xfrm>
                    <a:prstGeom prst="rect">
                      <a:avLst/>
                    </a:prstGeom>
                    <a:noFill/>
                    <a:ln>
                      <a:noFill/>
                    </a:ln>
                  </pic:spPr>
                </pic:pic>
              </a:graphicData>
            </a:graphic>
          </wp:inline>
        </w:drawing>
      </w:r>
    </w:p>
    <w:p w14:paraId="2EC2337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The calculation formula of Enrichment score is:</w:t>
      </w:r>
    </w:p>
    <w:p w14:paraId="6B3DA94F"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Calibri" w:eastAsia="DengXian" w:hAnsi="Calibri" w:cs="Times New Roman"/>
          <w:noProof/>
        </w:rPr>
        <w:drawing>
          <wp:inline distT="0" distB="0" distL="0" distR="0" wp14:anchorId="0768D6BF" wp14:editId="5C03174E">
            <wp:extent cx="5730240" cy="609600"/>
            <wp:effectExtent l="0" t="0" r="381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609600"/>
                    </a:xfrm>
                    <a:prstGeom prst="rect">
                      <a:avLst/>
                    </a:prstGeom>
                    <a:noFill/>
                    <a:ln>
                      <a:noFill/>
                    </a:ln>
                  </pic:spPr>
                </pic:pic>
              </a:graphicData>
            </a:graphic>
          </wp:inline>
        </w:drawing>
      </w:r>
    </w:p>
    <w:p w14:paraId="37951B4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Where N is the number of genes with GO annotations in all genes; n is the number of genes with GO annotations in differentially expressed genes in N; M is the number of genes annotated with a specific GO term among all genes; m is the annotation with a specific GO term. The number of differentially expressed genes in GO term. Level 2 enrichment analysis involves biological process, cellular component, and molecular function.</w:t>
      </w:r>
    </w:p>
    <w:p w14:paraId="6E4576D8" w14:textId="77777777" w:rsidR="00783751" w:rsidRPr="00783751" w:rsidRDefault="00783751" w:rsidP="00783751">
      <w:pPr>
        <w:spacing w:line="256" w:lineRule="auto"/>
        <w:rPr>
          <w:rFonts w:ascii="Calibri" w:eastAsia="DengXian" w:hAnsi="Calibri" w:cs="Times New Roman"/>
        </w:rPr>
      </w:pPr>
    </w:p>
    <w:p w14:paraId="79ED31CE" w14:textId="77777777" w:rsidR="00783751" w:rsidRPr="00783751" w:rsidRDefault="00783751" w:rsidP="00783751">
      <w:pPr>
        <w:spacing w:line="256" w:lineRule="auto"/>
        <w:rPr>
          <w:rFonts w:ascii="Calibri" w:eastAsia="DengXian" w:hAnsi="Calibri" w:cs="Times New Roman"/>
        </w:rPr>
      </w:pPr>
      <w:r w:rsidRPr="00783751">
        <w:rPr>
          <w:rFonts w:ascii="Calibri" w:eastAsia="DengXian" w:hAnsi="Calibri" w:cs="Times New Roman"/>
          <w:noProof/>
        </w:rPr>
        <w:lastRenderedPageBreak/>
        <w:drawing>
          <wp:inline distT="0" distB="0" distL="0" distR="0" wp14:anchorId="7DA1F4D5" wp14:editId="493A85FD">
            <wp:extent cx="5715000" cy="244602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t="9837"/>
                    <a:stretch>
                      <a:fillRect/>
                    </a:stretch>
                  </pic:blipFill>
                  <pic:spPr bwMode="auto">
                    <a:xfrm>
                      <a:off x="0" y="0"/>
                      <a:ext cx="5715000" cy="2446020"/>
                    </a:xfrm>
                    <a:prstGeom prst="rect">
                      <a:avLst/>
                    </a:prstGeom>
                    <a:noFill/>
                    <a:ln>
                      <a:noFill/>
                    </a:ln>
                  </pic:spPr>
                </pic:pic>
              </a:graphicData>
            </a:graphic>
          </wp:inline>
        </w:drawing>
      </w:r>
    </w:p>
    <w:p w14:paraId="1B9C971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S6: Level 2 Gene Ontology (GO) enrichment analysis</w:t>
      </w:r>
      <w:r w:rsidRPr="00783751">
        <w:rPr>
          <w:rFonts w:ascii="Times New Roman" w:eastAsia="DengXian" w:hAnsi="Times New Roman" w:cs="Times New Roman"/>
          <w:sz w:val="24"/>
          <w:szCs w:val="24"/>
        </w:rPr>
        <w:t xml:space="preserve"> showing top upregulated (orange) and downregulated (green) gene categories under three major categories: biological process, cellular component, and molecular function. The top three upregulated molecular functional categories are “binding”, “catalytic activity” and “transporter activity”. </w:t>
      </w:r>
    </w:p>
    <w:p w14:paraId="615BF197" w14:textId="505E8529" w:rsidR="00783751" w:rsidRPr="00783751" w:rsidRDefault="00783751" w:rsidP="00783751">
      <w:pPr>
        <w:spacing w:line="256" w:lineRule="auto"/>
        <w:jc w:val="center"/>
        <w:rPr>
          <w:rFonts w:ascii="Times New Roman" w:eastAsia="DengXian" w:hAnsi="Times New Roman" w:cs="Times New Roman"/>
          <w:sz w:val="24"/>
          <w:szCs w:val="24"/>
        </w:rPr>
      </w:pPr>
    </w:p>
    <w:p w14:paraId="4B523BD4"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2CCE0CF5"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Calibri" w:eastAsia="DengXian" w:hAnsi="Calibri" w:cs="Times New Roman"/>
          <w:noProof/>
        </w:rPr>
        <w:drawing>
          <wp:inline distT="0" distB="0" distL="0" distR="0" wp14:anchorId="206BC173" wp14:editId="60E91B63">
            <wp:extent cx="4610100" cy="2735580"/>
            <wp:effectExtent l="0" t="0" r="0" b="7620"/>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l="8759" t="6194" r="906" b="3860"/>
                    <a:stretch>
                      <a:fillRect/>
                    </a:stretch>
                  </pic:blipFill>
                  <pic:spPr bwMode="auto">
                    <a:xfrm>
                      <a:off x="0" y="0"/>
                      <a:ext cx="4610100" cy="2735580"/>
                    </a:xfrm>
                    <a:prstGeom prst="rect">
                      <a:avLst/>
                    </a:prstGeom>
                    <a:noFill/>
                    <a:ln>
                      <a:noFill/>
                    </a:ln>
                  </pic:spPr>
                </pic:pic>
              </a:graphicData>
            </a:graphic>
          </wp:inline>
        </w:drawing>
      </w:r>
    </w:p>
    <w:p w14:paraId="77D3DDC7" w14:textId="78DB1CC6"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w:t>
      </w:r>
      <w:r w:rsidR="00774B0D">
        <w:rPr>
          <w:rFonts w:ascii="Times New Roman" w:eastAsia="DengXian" w:hAnsi="Times New Roman" w:cs="Times New Roman"/>
          <w:b/>
          <w:bCs/>
          <w:sz w:val="24"/>
          <w:szCs w:val="24"/>
        </w:rPr>
        <w:t>7</w:t>
      </w:r>
      <w:r w:rsidRPr="00783751">
        <w:rPr>
          <w:rFonts w:ascii="Times New Roman" w:eastAsia="DengXian" w:hAnsi="Times New Roman" w:cs="Times New Roman"/>
          <w:b/>
          <w:bCs/>
          <w:sz w:val="24"/>
          <w:szCs w:val="24"/>
        </w:rPr>
        <w:t>: Top GO categories of upregulated DEGs:</w:t>
      </w:r>
      <w:r w:rsidRPr="00783751">
        <w:rPr>
          <w:rFonts w:ascii="Times New Roman" w:eastAsia="DengXian" w:hAnsi="Times New Roman" w:cs="Times New Roman"/>
          <w:sz w:val="24"/>
          <w:szCs w:val="24"/>
        </w:rPr>
        <w:t xml:space="preserve"> Cellular component in blue, molecular function in red. </w:t>
      </w:r>
    </w:p>
    <w:p w14:paraId="15F02623"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38F3D685"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Calibri" w:eastAsia="DengXian" w:hAnsi="Calibri" w:cs="Times New Roman"/>
          <w:noProof/>
        </w:rPr>
        <w:lastRenderedPageBreak/>
        <w:drawing>
          <wp:inline distT="0" distB="0" distL="0" distR="0" wp14:anchorId="69CC9129" wp14:editId="67E9B6D2">
            <wp:extent cx="5158740" cy="2834640"/>
            <wp:effectExtent l="0" t="0" r="3810" b="3810"/>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l="9073" t="6334" r="980" b="4562"/>
                    <a:stretch>
                      <a:fillRect/>
                    </a:stretch>
                  </pic:blipFill>
                  <pic:spPr bwMode="auto">
                    <a:xfrm>
                      <a:off x="0" y="0"/>
                      <a:ext cx="5158740" cy="2834640"/>
                    </a:xfrm>
                    <a:prstGeom prst="rect">
                      <a:avLst/>
                    </a:prstGeom>
                    <a:noFill/>
                    <a:ln>
                      <a:noFill/>
                    </a:ln>
                  </pic:spPr>
                </pic:pic>
              </a:graphicData>
            </a:graphic>
          </wp:inline>
        </w:drawing>
      </w:r>
    </w:p>
    <w:p w14:paraId="7D7982EE" w14:textId="5BA9D845"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w:t>
      </w:r>
      <w:r w:rsidR="00774B0D">
        <w:rPr>
          <w:rFonts w:ascii="Times New Roman" w:eastAsia="DengXian" w:hAnsi="Times New Roman" w:cs="Times New Roman"/>
          <w:b/>
          <w:bCs/>
          <w:sz w:val="24"/>
          <w:szCs w:val="24"/>
        </w:rPr>
        <w:t>8</w:t>
      </w:r>
      <w:r w:rsidRPr="00783751">
        <w:rPr>
          <w:rFonts w:ascii="Times New Roman" w:eastAsia="DengXian" w:hAnsi="Times New Roman" w:cs="Times New Roman"/>
          <w:b/>
          <w:bCs/>
          <w:sz w:val="24"/>
          <w:szCs w:val="24"/>
        </w:rPr>
        <w:t>: Top GO categories of downregulated DEGs:</w:t>
      </w:r>
      <w:r w:rsidRPr="00783751">
        <w:rPr>
          <w:rFonts w:ascii="Times New Roman" w:eastAsia="DengXian" w:hAnsi="Times New Roman" w:cs="Times New Roman"/>
          <w:sz w:val="24"/>
          <w:szCs w:val="24"/>
        </w:rPr>
        <w:t xml:space="preserve"> biological process in green, cellular component in blue and molecular function in red. </w:t>
      </w:r>
    </w:p>
    <w:p w14:paraId="6C4EA10E" w14:textId="6B7713A6"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Table S</w:t>
      </w:r>
      <w:r w:rsidR="003720FB">
        <w:rPr>
          <w:rFonts w:ascii="Times New Roman" w:eastAsia="DengXian" w:hAnsi="Times New Roman" w:cs="Times New Roman"/>
          <w:b/>
          <w:bCs/>
          <w:sz w:val="24"/>
          <w:szCs w:val="24"/>
        </w:rPr>
        <w:t>7</w:t>
      </w:r>
      <w:r w:rsidRPr="00783751">
        <w:rPr>
          <w:rFonts w:ascii="Times New Roman" w:eastAsia="DengXian" w:hAnsi="Times New Roman" w:cs="Times New Roman"/>
          <w:b/>
          <w:bCs/>
          <w:sz w:val="24"/>
          <w:szCs w:val="24"/>
        </w:rPr>
        <w:t>: DEGs relevant for biomineralisation</w:t>
      </w:r>
    </w:p>
    <w:tbl>
      <w:tblPr>
        <w:tblW w:w="0" w:type="auto"/>
        <w:tblLook w:val="04A0" w:firstRow="1" w:lastRow="0" w:firstColumn="1" w:lastColumn="0" w:noHBand="0" w:noVBand="1"/>
      </w:tblPr>
      <w:tblGrid>
        <w:gridCol w:w="1560"/>
        <w:gridCol w:w="1984"/>
        <w:gridCol w:w="4253"/>
        <w:gridCol w:w="1229"/>
      </w:tblGrid>
      <w:tr w:rsidR="00783751" w:rsidRPr="00783751" w14:paraId="711E9461" w14:textId="77777777" w:rsidTr="00822DE5">
        <w:trPr>
          <w:trHeight w:val="651"/>
        </w:trPr>
        <w:tc>
          <w:tcPr>
            <w:tcW w:w="1560" w:type="dxa"/>
            <w:tcBorders>
              <w:top w:val="single" w:sz="12" w:space="0" w:color="auto"/>
              <w:left w:val="nil"/>
              <w:right w:val="nil"/>
            </w:tcBorders>
            <w:shd w:val="clear" w:color="auto" w:fill="E7E6E6" w:themeFill="background2"/>
          </w:tcPr>
          <w:p w14:paraId="1F858189"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5FC72A87"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Functional category</w:t>
            </w:r>
          </w:p>
        </w:tc>
        <w:tc>
          <w:tcPr>
            <w:tcW w:w="1984" w:type="dxa"/>
            <w:tcBorders>
              <w:top w:val="single" w:sz="12" w:space="0" w:color="auto"/>
              <w:left w:val="nil"/>
              <w:bottom w:val="nil"/>
              <w:right w:val="nil"/>
            </w:tcBorders>
            <w:shd w:val="clear" w:color="auto" w:fill="E7E6E6" w:themeFill="background2"/>
          </w:tcPr>
          <w:p w14:paraId="76B75B00"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732B06A8"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Gene ID</w:t>
            </w:r>
          </w:p>
        </w:tc>
        <w:tc>
          <w:tcPr>
            <w:tcW w:w="4253" w:type="dxa"/>
            <w:tcBorders>
              <w:top w:val="single" w:sz="12" w:space="0" w:color="auto"/>
              <w:left w:val="nil"/>
              <w:bottom w:val="nil"/>
              <w:right w:val="nil"/>
            </w:tcBorders>
            <w:shd w:val="clear" w:color="auto" w:fill="E7E6E6" w:themeFill="background2"/>
          </w:tcPr>
          <w:p w14:paraId="54AB5E61"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4D50991D"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 xml:space="preserve">           Gene description</w:t>
            </w:r>
          </w:p>
        </w:tc>
        <w:tc>
          <w:tcPr>
            <w:tcW w:w="1229" w:type="dxa"/>
            <w:tcBorders>
              <w:top w:val="single" w:sz="12" w:space="0" w:color="auto"/>
              <w:left w:val="nil"/>
              <w:bottom w:val="nil"/>
              <w:right w:val="nil"/>
            </w:tcBorders>
            <w:shd w:val="clear" w:color="auto" w:fill="E7E6E6" w:themeFill="background2"/>
          </w:tcPr>
          <w:p w14:paraId="280EBA43"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580C762D"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Log</w:t>
            </w:r>
            <w:r w:rsidRPr="00783751">
              <w:rPr>
                <w:rFonts w:ascii="Times New Roman" w:eastAsia="DengXian" w:hAnsi="Times New Roman" w:cs="Times New Roman"/>
                <w:b/>
                <w:bCs/>
                <w:sz w:val="24"/>
                <w:szCs w:val="24"/>
                <w:vertAlign w:val="subscript"/>
              </w:rPr>
              <w:t>2</w:t>
            </w:r>
            <w:r w:rsidRPr="00783751">
              <w:rPr>
                <w:rFonts w:ascii="Times New Roman" w:eastAsia="DengXian" w:hAnsi="Times New Roman" w:cs="Times New Roman"/>
                <w:b/>
                <w:bCs/>
                <w:sz w:val="24"/>
                <w:szCs w:val="24"/>
              </w:rPr>
              <w:t>FC</w:t>
            </w:r>
          </w:p>
        </w:tc>
      </w:tr>
      <w:tr w:rsidR="00783751" w:rsidRPr="00783751" w14:paraId="47B6F6FF" w14:textId="77777777" w:rsidTr="00822DE5">
        <w:trPr>
          <w:trHeight w:val="423"/>
        </w:trPr>
        <w:tc>
          <w:tcPr>
            <w:tcW w:w="1560" w:type="dxa"/>
            <w:vMerge w:val="restart"/>
            <w:tcBorders>
              <w:top w:val="nil"/>
              <w:left w:val="nil"/>
              <w:right w:val="nil"/>
            </w:tcBorders>
            <w:shd w:val="clear" w:color="auto" w:fill="E7E6E6" w:themeFill="background2"/>
          </w:tcPr>
          <w:p w14:paraId="3D2F4CFE"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AA97A9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2D02C20"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7398F7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64242F0"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70EE8B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201EA14"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Ion channels or transporters</w:t>
            </w:r>
          </w:p>
          <w:p w14:paraId="5E7DCCF1"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1B2C24ED"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079156BE"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6DB964CD"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7C5D0BFF"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18A23BD6"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22DE4082"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435D84CE"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75BCBAE9"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645B61F2"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20C970EF" w14:textId="77777777" w:rsidR="00783751" w:rsidRPr="00783751" w:rsidRDefault="00783751" w:rsidP="00783751">
            <w:pPr>
              <w:spacing w:line="256" w:lineRule="auto"/>
              <w:rPr>
                <w:rFonts w:ascii="Times New Roman" w:eastAsia="DengXian" w:hAnsi="Times New Roman" w:cs="Times New Roman"/>
                <w:b/>
                <w:bCs/>
                <w:sz w:val="24"/>
                <w:szCs w:val="24"/>
              </w:rPr>
            </w:pPr>
          </w:p>
        </w:tc>
        <w:tc>
          <w:tcPr>
            <w:tcW w:w="1984" w:type="dxa"/>
          </w:tcPr>
          <w:p w14:paraId="6AFE498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856BB0C"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LOC105342347</w:t>
            </w:r>
          </w:p>
        </w:tc>
        <w:tc>
          <w:tcPr>
            <w:tcW w:w="4253" w:type="dxa"/>
          </w:tcPr>
          <w:p w14:paraId="72528576" w14:textId="77777777" w:rsidR="00783751" w:rsidRPr="00783751" w:rsidRDefault="00783751" w:rsidP="00783751">
            <w:pPr>
              <w:spacing w:line="256" w:lineRule="auto"/>
              <w:rPr>
                <w:rFonts w:ascii="Times New Roman" w:eastAsia="DengXian" w:hAnsi="Times New Roman" w:cs="Times New Roman"/>
                <w:sz w:val="24"/>
                <w:szCs w:val="24"/>
              </w:rPr>
            </w:pPr>
          </w:p>
          <w:p w14:paraId="62D6F25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TMC2 - Transmembrane channel-like protein 2</w:t>
            </w:r>
          </w:p>
        </w:tc>
        <w:tc>
          <w:tcPr>
            <w:tcW w:w="1229" w:type="dxa"/>
          </w:tcPr>
          <w:p w14:paraId="6B1C7BE0"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EC93304"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3.36</w:t>
            </w:r>
          </w:p>
        </w:tc>
      </w:tr>
      <w:tr w:rsidR="00783751" w:rsidRPr="00783751" w14:paraId="57B546C4" w14:textId="77777777" w:rsidTr="00822DE5">
        <w:tc>
          <w:tcPr>
            <w:tcW w:w="0" w:type="auto"/>
            <w:vMerge/>
            <w:tcBorders>
              <w:top w:val="nil"/>
              <w:left w:val="nil"/>
              <w:right w:val="nil"/>
            </w:tcBorders>
            <w:vAlign w:val="center"/>
            <w:hideMark/>
          </w:tcPr>
          <w:p w14:paraId="512E669C"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984" w:type="dxa"/>
          </w:tcPr>
          <w:p w14:paraId="7C233D9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EFDEE24"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LOC105324538</w:t>
            </w:r>
          </w:p>
        </w:tc>
        <w:tc>
          <w:tcPr>
            <w:tcW w:w="4253" w:type="dxa"/>
          </w:tcPr>
          <w:p w14:paraId="1EA5CEB2" w14:textId="77777777" w:rsidR="00783751" w:rsidRPr="00783751" w:rsidRDefault="00783751" w:rsidP="00783751">
            <w:pPr>
              <w:spacing w:line="256" w:lineRule="auto"/>
              <w:rPr>
                <w:rFonts w:ascii="Times New Roman" w:eastAsia="DengXian" w:hAnsi="Times New Roman" w:cs="Times New Roman"/>
                <w:sz w:val="24"/>
                <w:szCs w:val="24"/>
              </w:rPr>
            </w:pPr>
          </w:p>
          <w:p w14:paraId="59F740A1" w14:textId="77777777" w:rsidR="00783751" w:rsidRPr="00783751" w:rsidRDefault="00783751" w:rsidP="00783751">
            <w:pPr>
              <w:spacing w:line="256" w:lineRule="auto"/>
              <w:rPr>
                <w:rFonts w:ascii="Times New Roman" w:eastAsia="DengXian" w:hAnsi="Times New Roman" w:cs="Times New Roman"/>
                <w:sz w:val="24"/>
                <w:szCs w:val="24"/>
              </w:rPr>
            </w:pPr>
            <w:bookmarkStart w:id="2" w:name="_Hlk40078852"/>
            <w:r w:rsidRPr="00783751">
              <w:rPr>
                <w:rFonts w:ascii="Times New Roman" w:eastAsia="DengXian" w:hAnsi="Times New Roman" w:cs="Times New Roman"/>
                <w:sz w:val="24"/>
                <w:szCs w:val="24"/>
              </w:rPr>
              <w:t>Asph - aspartyl/asparaginyl beta-hydroxylase</w:t>
            </w:r>
            <w:bookmarkEnd w:id="2"/>
          </w:p>
        </w:tc>
        <w:tc>
          <w:tcPr>
            <w:tcW w:w="1229" w:type="dxa"/>
          </w:tcPr>
          <w:p w14:paraId="7D7742A4"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3448BD5"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-1.05</w:t>
            </w:r>
          </w:p>
        </w:tc>
      </w:tr>
      <w:tr w:rsidR="00783751" w:rsidRPr="00783751" w14:paraId="35FB2ADD" w14:textId="77777777" w:rsidTr="00822DE5">
        <w:tc>
          <w:tcPr>
            <w:tcW w:w="0" w:type="auto"/>
            <w:vMerge/>
            <w:tcBorders>
              <w:top w:val="nil"/>
              <w:left w:val="nil"/>
              <w:right w:val="nil"/>
            </w:tcBorders>
            <w:vAlign w:val="center"/>
            <w:hideMark/>
          </w:tcPr>
          <w:p w14:paraId="6068A59E"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984" w:type="dxa"/>
          </w:tcPr>
          <w:p w14:paraId="29A68520"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44DF796"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LOC105343467</w:t>
            </w:r>
          </w:p>
        </w:tc>
        <w:tc>
          <w:tcPr>
            <w:tcW w:w="4253" w:type="dxa"/>
          </w:tcPr>
          <w:p w14:paraId="6E2022F6" w14:textId="77777777" w:rsidR="00783751" w:rsidRPr="00783751" w:rsidRDefault="00783751" w:rsidP="00783751">
            <w:pPr>
              <w:spacing w:line="256" w:lineRule="auto"/>
              <w:rPr>
                <w:rFonts w:ascii="Times New Roman" w:eastAsia="DengXian" w:hAnsi="Times New Roman" w:cs="Times New Roman"/>
                <w:sz w:val="24"/>
                <w:szCs w:val="24"/>
              </w:rPr>
            </w:pPr>
          </w:p>
          <w:p w14:paraId="61EA1FB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VGPC - Voltage gated proton channel activity</w:t>
            </w:r>
          </w:p>
        </w:tc>
        <w:tc>
          <w:tcPr>
            <w:tcW w:w="1229" w:type="dxa"/>
          </w:tcPr>
          <w:p w14:paraId="6DD096E9"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63A4F25"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-1.23</w:t>
            </w:r>
          </w:p>
        </w:tc>
      </w:tr>
      <w:tr w:rsidR="00783751" w:rsidRPr="00783751" w14:paraId="62F571AC" w14:textId="77777777" w:rsidTr="00822DE5">
        <w:tc>
          <w:tcPr>
            <w:tcW w:w="0" w:type="auto"/>
            <w:vMerge/>
            <w:tcBorders>
              <w:top w:val="nil"/>
              <w:left w:val="nil"/>
              <w:right w:val="nil"/>
            </w:tcBorders>
            <w:vAlign w:val="center"/>
            <w:hideMark/>
          </w:tcPr>
          <w:p w14:paraId="7FA833D4"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984" w:type="dxa"/>
          </w:tcPr>
          <w:p w14:paraId="72D93A28"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2991156"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LOC105332322</w:t>
            </w:r>
          </w:p>
        </w:tc>
        <w:tc>
          <w:tcPr>
            <w:tcW w:w="4253" w:type="dxa"/>
          </w:tcPr>
          <w:p w14:paraId="153ACD03" w14:textId="77777777" w:rsidR="00783751" w:rsidRPr="00783751" w:rsidRDefault="00783751" w:rsidP="00783751">
            <w:pPr>
              <w:spacing w:line="256" w:lineRule="auto"/>
              <w:rPr>
                <w:rFonts w:ascii="Times New Roman" w:eastAsia="DengXian" w:hAnsi="Times New Roman" w:cs="Times New Roman"/>
                <w:sz w:val="24"/>
                <w:szCs w:val="24"/>
              </w:rPr>
            </w:pPr>
          </w:p>
          <w:p w14:paraId="0BD7AB7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Grik2 - Glutamate receptor ionotropic, kainate 2</w:t>
            </w:r>
          </w:p>
        </w:tc>
        <w:tc>
          <w:tcPr>
            <w:tcW w:w="1229" w:type="dxa"/>
          </w:tcPr>
          <w:p w14:paraId="6BDA5AC8"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2D9A757"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-1.54</w:t>
            </w:r>
          </w:p>
        </w:tc>
      </w:tr>
      <w:tr w:rsidR="00783751" w:rsidRPr="00783751" w14:paraId="599F848D" w14:textId="77777777" w:rsidTr="00822DE5">
        <w:tc>
          <w:tcPr>
            <w:tcW w:w="0" w:type="auto"/>
            <w:vMerge/>
            <w:tcBorders>
              <w:top w:val="nil"/>
              <w:left w:val="nil"/>
              <w:right w:val="nil"/>
            </w:tcBorders>
            <w:vAlign w:val="center"/>
            <w:hideMark/>
          </w:tcPr>
          <w:p w14:paraId="7D16AEBE"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984" w:type="dxa"/>
          </w:tcPr>
          <w:p w14:paraId="6A3AB85D"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9BFC609"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LOC105318785</w:t>
            </w:r>
          </w:p>
        </w:tc>
        <w:tc>
          <w:tcPr>
            <w:tcW w:w="4253" w:type="dxa"/>
          </w:tcPr>
          <w:p w14:paraId="7D1D49F1" w14:textId="77777777" w:rsidR="00783751" w:rsidRPr="00783751" w:rsidRDefault="00783751" w:rsidP="00783751">
            <w:pPr>
              <w:spacing w:line="256" w:lineRule="auto"/>
              <w:rPr>
                <w:rFonts w:ascii="Times New Roman" w:eastAsia="DengXian" w:hAnsi="Times New Roman" w:cs="Times New Roman"/>
                <w:sz w:val="24"/>
                <w:szCs w:val="24"/>
              </w:rPr>
            </w:pPr>
          </w:p>
          <w:p w14:paraId="67AA9A5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TRPC - Transient receptor potential channel</w:t>
            </w:r>
          </w:p>
        </w:tc>
        <w:tc>
          <w:tcPr>
            <w:tcW w:w="1229" w:type="dxa"/>
          </w:tcPr>
          <w:p w14:paraId="16F0A659"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92A5F87"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-1.40</w:t>
            </w:r>
          </w:p>
        </w:tc>
      </w:tr>
      <w:tr w:rsidR="00783751" w:rsidRPr="00783751" w14:paraId="118261B8" w14:textId="77777777" w:rsidTr="00822DE5">
        <w:tc>
          <w:tcPr>
            <w:tcW w:w="0" w:type="auto"/>
            <w:vMerge/>
            <w:tcBorders>
              <w:top w:val="nil"/>
              <w:left w:val="nil"/>
              <w:right w:val="nil"/>
            </w:tcBorders>
            <w:vAlign w:val="center"/>
            <w:hideMark/>
          </w:tcPr>
          <w:p w14:paraId="57ACEC23"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984" w:type="dxa"/>
          </w:tcPr>
          <w:p w14:paraId="1FEBEF88"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950EEB4"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lastRenderedPageBreak/>
              <w:t>LOC105322233</w:t>
            </w:r>
          </w:p>
        </w:tc>
        <w:tc>
          <w:tcPr>
            <w:tcW w:w="4253" w:type="dxa"/>
          </w:tcPr>
          <w:p w14:paraId="70E22F01" w14:textId="77777777" w:rsidR="00783751" w:rsidRPr="00783751" w:rsidRDefault="00783751" w:rsidP="00783751">
            <w:pPr>
              <w:spacing w:line="256" w:lineRule="auto"/>
              <w:rPr>
                <w:rFonts w:ascii="Times New Roman" w:eastAsia="DengXian" w:hAnsi="Times New Roman" w:cs="Times New Roman"/>
                <w:sz w:val="24"/>
                <w:szCs w:val="24"/>
              </w:rPr>
            </w:pPr>
          </w:p>
          <w:p w14:paraId="30321B5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lastRenderedPageBreak/>
              <w:t>SLC9A1 - Na (+)/ H (+) exchanger beta</w:t>
            </w:r>
          </w:p>
        </w:tc>
        <w:tc>
          <w:tcPr>
            <w:tcW w:w="1229" w:type="dxa"/>
          </w:tcPr>
          <w:p w14:paraId="0D50D578"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11A1AC8"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lastRenderedPageBreak/>
              <w:t>-1.06</w:t>
            </w:r>
          </w:p>
        </w:tc>
      </w:tr>
      <w:tr w:rsidR="00783751" w:rsidRPr="00783751" w14:paraId="692BD151" w14:textId="77777777" w:rsidTr="00822DE5">
        <w:tc>
          <w:tcPr>
            <w:tcW w:w="0" w:type="auto"/>
            <w:vMerge/>
            <w:tcBorders>
              <w:top w:val="nil"/>
              <w:left w:val="nil"/>
              <w:right w:val="nil"/>
            </w:tcBorders>
            <w:vAlign w:val="center"/>
            <w:hideMark/>
          </w:tcPr>
          <w:p w14:paraId="51EB9B72"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984" w:type="dxa"/>
          </w:tcPr>
          <w:p w14:paraId="56B748D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071630D"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8F1BD7F"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LOC105334654</w:t>
            </w:r>
          </w:p>
        </w:tc>
        <w:tc>
          <w:tcPr>
            <w:tcW w:w="4253" w:type="dxa"/>
          </w:tcPr>
          <w:p w14:paraId="5CFF6775" w14:textId="77777777" w:rsidR="00783751" w:rsidRPr="00783751" w:rsidRDefault="00783751" w:rsidP="00783751">
            <w:pPr>
              <w:spacing w:line="256" w:lineRule="auto"/>
              <w:rPr>
                <w:rFonts w:ascii="Times New Roman" w:eastAsia="DengXian" w:hAnsi="Times New Roman" w:cs="Times New Roman"/>
                <w:sz w:val="24"/>
                <w:szCs w:val="24"/>
              </w:rPr>
            </w:pPr>
          </w:p>
          <w:p w14:paraId="4D30E7C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CTP - Copper transport protein ATX1-like</w:t>
            </w:r>
          </w:p>
          <w:p w14:paraId="68392CFD" w14:textId="77777777" w:rsidR="00783751" w:rsidRPr="00783751" w:rsidRDefault="00783751" w:rsidP="00783751">
            <w:pPr>
              <w:spacing w:line="256" w:lineRule="auto"/>
              <w:rPr>
                <w:rFonts w:ascii="Times New Roman" w:eastAsia="DengXian" w:hAnsi="Times New Roman" w:cs="Times New Roman"/>
                <w:sz w:val="24"/>
                <w:szCs w:val="24"/>
              </w:rPr>
            </w:pPr>
          </w:p>
        </w:tc>
        <w:tc>
          <w:tcPr>
            <w:tcW w:w="1229" w:type="dxa"/>
          </w:tcPr>
          <w:p w14:paraId="747FC25E"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45095E5"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29354E0"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-1.43</w:t>
            </w:r>
          </w:p>
        </w:tc>
      </w:tr>
      <w:tr w:rsidR="00783751" w:rsidRPr="00783751" w14:paraId="2A38B581" w14:textId="77777777" w:rsidTr="0017211C">
        <w:tc>
          <w:tcPr>
            <w:tcW w:w="0" w:type="auto"/>
            <w:vMerge/>
            <w:tcBorders>
              <w:top w:val="nil"/>
              <w:left w:val="nil"/>
              <w:right w:val="nil"/>
            </w:tcBorders>
            <w:vAlign w:val="center"/>
            <w:hideMark/>
          </w:tcPr>
          <w:p w14:paraId="5109F641"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984" w:type="dxa"/>
            <w:tcBorders>
              <w:top w:val="nil"/>
              <w:left w:val="nil"/>
              <w:bottom w:val="single" w:sz="12" w:space="0" w:color="auto"/>
              <w:right w:val="nil"/>
            </w:tcBorders>
            <w:hideMark/>
          </w:tcPr>
          <w:p w14:paraId="063906B1"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LOC105332811</w:t>
            </w:r>
          </w:p>
        </w:tc>
        <w:tc>
          <w:tcPr>
            <w:tcW w:w="4253" w:type="dxa"/>
            <w:tcBorders>
              <w:top w:val="nil"/>
              <w:left w:val="nil"/>
              <w:bottom w:val="single" w:sz="12" w:space="0" w:color="auto"/>
              <w:right w:val="nil"/>
            </w:tcBorders>
            <w:hideMark/>
          </w:tcPr>
          <w:p w14:paraId="54C2571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Orct - Organic cation transporter protein-like</w:t>
            </w:r>
          </w:p>
        </w:tc>
        <w:tc>
          <w:tcPr>
            <w:tcW w:w="1229" w:type="dxa"/>
            <w:tcBorders>
              <w:top w:val="nil"/>
              <w:left w:val="nil"/>
              <w:bottom w:val="single" w:sz="12" w:space="0" w:color="auto"/>
              <w:right w:val="nil"/>
            </w:tcBorders>
            <w:hideMark/>
          </w:tcPr>
          <w:p w14:paraId="3E930BCE"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X</w:t>
            </w:r>
          </w:p>
        </w:tc>
      </w:tr>
      <w:tr w:rsidR="00783751" w:rsidRPr="00783751" w14:paraId="1196274B" w14:textId="77777777" w:rsidTr="0017211C">
        <w:tc>
          <w:tcPr>
            <w:tcW w:w="1560" w:type="dxa"/>
            <w:vMerge w:val="restart"/>
            <w:tcBorders>
              <w:left w:val="nil"/>
              <w:right w:val="nil"/>
            </w:tcBorders>
            <w:shd w:val="clear" w:color="auto" w:fill="E7E6E6" w:themeFill="background2"/>
          </w:tcPr>
          <w:p w14:paraId="5C97DD45"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9107DE0"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18B9E41A" w14:textId="77777777" w:rsidR="00783751" w:rsidRPr="00783751" w:rsidRDefault="00783751" w:rsidP="00783751">
            <w:pPr>
              <w:spacing w:line="256" w:lineRule="auto"/>
              <w:rPr>
                <w:rFonts w:ascii="Times New Roman" w:eastAsia="DengXian" w:hAnsi="Times New Roman" w:cs="Times New Roman"/>
                <w:sz w:val="24"/>
                <w:szCs w:val="24"/>
              </w:rPr>
            </w:pPr>
          </w:p>
          <w:p w14:paraId="2E70783D"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Ca</w:t>
            </w:r>
            <w:r w:rsidRPr="00783751">
              <w:rPr>
                <w:rFonts w:ascii="Times New Roman" w:eastAsia="DengXian" w:hAnsi="Times New Roman" w:cs="Times New Roman"/>
                <w:b/>
                <w:bCs/>
                <w:sz w:val="24"/>
                <w:szCs w:val="24"/>
                <w:vertAlign w:val="superscript"/>
              </w:rPr>
              <w:t>2+</w:t>
            </w:r>
            <w:r w:rsidRPr="00783751">
              <w:rPr>
                <w:rFonts w:ascii="Times New Roman" w:eastAsia="DengXian" w:hAnsi="Times New Roman" w:cs="Times New Roman"/>
                <w:b/>
                <w:bCs/>
                <w:sz w:val="24"/>
                <w:szCs w:val="24"/>
              </w:rPr>
              <w:t xml:space="preserve"> ion related</w:t>
            </w:r>
          </w:p>
          <w:p w14:paraId="2BC177E1"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3820C3A9"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5BFF0AD3"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24F3816" w14:textId="77777777" w:rsidR="00783751" w:rsidRPr="00783751" w:rsidRDefault="00783751" w:rsidP="00783751">
            <w:pPr>
              <w:spacing w:line="256" w:lineRule="auto"/>
              <w:rPr>
                <w:rFonts w:ascii="Times New Roman" w:eastAsia="DengXian" w:hAnsi="Times New Roman" w:cs="Times New Roman"/>
                <w:sz w:val="24"/>
                <w:szCs w:val="24"/>
              </w:rPr>
            </w:pPr>
          </w:p>
          <w:p w14:paraId="1427925D" w14:textId="77777777" w:rsidR="00783751" w:rsidRPr="00783751" w:rsidRDefault="00783751" w:rsidP="00783751">
            <w:pPr>
              <w:spacing w:line="256" w:lineRule="auto"/>
              <w:rPr>
                <w:rFonts w:ascii="Times New Roman" w:eastAsia="DengXian" w:hAnsi="Times New Roman" w:cs="Times New Roman"/>
                <w:sz w:val="24"/>
                <w:szCs w:val="24"/>
              </w:rPr>
            </w:pPr>
          </w:p>
          <w:p w14:paraId="4D26C29D" w14:textId="77777777" w:rsidR="00783751" w:rsidRPr="00783751" w:rsidRDefault="00783751" w:rsidP="00783751">
            <w:pPr>
              <w:spacing w:line="256" w:lineRule="auto"/>
              <w:rPr>
                <w:rFonts w:ascii="Times New Roman" w:eastAsia="DengXian" w:hAnsi="Times New Roman" w:cs="Times New Roman"/>
                <w:sz w:val="24"/>
                <w:szCs w:val="24"/>
              </w:rPr>
            </w:pPr>
          </w:p>
          <w:p w14:paraId="6304F027" w14:textId="77777777" w:rsidR="00783751" w:rsidRPr="00783751" w:rsidRDefault="00783751" w:rsidP="00783751">
            <w:pPr>
              <w:spacing w:line="256" w:lineRule="auto"/>
              <w:rPr>
                <w:rFonts w:ascii="Times New Roman" w:eastAsia="DengXian" w:hAnsi="Times New Roman" w:cs="Times New Roman"/>
                <w:sz w:val="24"/>
                <w:szCs w:val="24"/>
              </w:rPr>
            </w:pPr>
          </w:p>
          <w:p w14:paraId="4F7DF051" w14:textId="77777777" w:rsidR="00783751" w:rsidRPr="00783751" w:rsidRDefault="00783751" w:rsidP="00783751">
            <w:pPr>
              <w:spacing w:line="256" w:lineRule="auto"/>
              <w:rPr>
                <w:rFonts w:ascii="Times New Roman" w:eastAsia="DengXian" w:hAnsi="Times New Roman" w:cs="Times New Roman"/>
                <w:sz w:val="24"/>
                <w:szCs w:val="24"/>
              </w:rPr>
            </w:pPr>
          </w:p>
          <w:p w14:paraId="2D793FB3" w14:textId="77777777" w:rsidR="00783751" w:rsidRPr="00783751" w:rsidRDefault="00783751" w:rsidP="00783751">
            <w:pPr>
              <w:spacing w:line="256" w:lineRule="auto"/>
              <w:rPr>
                <w:rFonts w:ascii="Times New Roman" w:eastAsia="DengXian" w:hAnsi="Times New Roman" w:cs="Times New Roman"/>
                <w:sz w:val="24"/>
                <w:szCs w:val="24"/>
              </w:rPr>
            </w:pPr>
          </w:p>
          <w:p w14:paraId="1F8D7B90" w14:textId="77777777" w:rsidR="00783751" w:rsidRPr="00783751" w:rsidRDefault="00783751" w:rsidP="00783751">
            <w:pPr>
              <w:spacing w:line="256" w:lineRule="auto"/>
              <w:rPr>
                <w:rFonts w:ascii="Times New Roman" w:eastAsia="DengXian" w:hAnsi="Times New Roman" w:cs="Times New Roman"/>
                <w:sz w:val="24"/>
                <w:szCs w:val="24"/>
              </w:rPr>
            </w:pPr>
          </w:p>
          <w:p w14:paraId="11CA0C5F" w14:textId="77777777" w:rsidR="00783751" w:rsidRPr="00783751" w:rsidRDefault="00783751" w:rsidP="00783751">
            <w:pPr>
              <w:spacing w:line="256" w:lineRule="auto"/>
              <w:rPr>
                <w:rFonts w:ascii="Times New Roman" w:eastAsia="DengXian" w:hAnsi="Times New Roman" w:cs="Times New Roman"/>
                <w:sz w:val="24"/>
                <w:szCs w:val="24"/>
              </w:rPr>
            </w:pPr>
          </w:p>
          <w:p w14:paraId="0F494FD0" w14:textId="77777777" w:rsidR="00783751" w:rsidRPr="00783751" w:rsidRDefault="00783751" w:rsidP="00783751">
            <w:pPr>
              <w:spacing w:line="256" w:lineRule="auto"/>
              <w:rPr>
                <w:rFonts w:ascii="Times New Roman" w:eastAsia="DengXian" w:hAnsi="Times New Roman" w:cs="Times New Roman"/>
                <w:sz w:val="24"/>
                <w:szCs w:val="24"/>
              </w:rPr>
            </w:pPr>
          </w:p>
          <w:p w14:paraId="0A8793FD" w14:textId="77777777" w:rsidR="00783751" w:rsidRPr="00783751" w:rsidRDefault="00783751" w:rsidP="00783751">
            <w:pPr>
              <w:spacing w:line="256" w:lineRule="auto"/>
              <w:rPr>
                <w:rFonts w:ascii="Times New Roman" w:eastAsia="DengXian" w:hAnsi="Times New Roman" w:cs="Times New Roman"/>
                <w:sz w:val="24"/>
                <w:szCs w:val="24"/>
              </w:rPr>
            </w:pPr>
          </w:p>
          <w:p w14:paraId="0E4517F2" w14:textId="77777777" w:rsidR="00783751" w:rsidRPr="00783751" w:rsidRDefault="00783751" w:rsidP="00783751">
            <w:pPr>
              <w:spacing w:line="256" w:lineRule="auto"/>
              <w:rPr>
                <w:rFonts w:ascii="Times New Roman" w:eastAsia="DengXian" w:hAnsi="Times New Roman" w:cs="Times New Roman"/>
                <w:sz w:val="24"/>
                <w:szCs w:val="24"/>
              </w:rPr>
            </w:pPr>
          </w:p>
          <w:p w14:paraId="0BB459E3" w14:textId="77777777" w:rsidR="00783751" w:rsidRPr="00783751" w:rsidRDefault="00783751" w:rsidP="00783751">
            <w:pPr>
              <w:spacing w:line="256" w:lineRule="auto"/>
              <w:rPr>
                <w:rFonts w:ascii="Times New Roman" w:eastAsia="DengXian" w:hAnsi="Times New Roman" w:cs="Times New Roman"/>
                <w:sz w:val="24"/>
                <w:szCs w:val="24"/>
              </w:rPr>
            </w:pPr>
          </w:p>
          <w:p w14:paraId="20E90B12" w14:textId="77777777" w:rsidR="00783751" w:rsidRPr="00783751" w:rsidRDefault="00783751" w:rsidP="00783751">
            <w:pPr>
              <w:spacing w:line="256" w:lineRule="auto"/>
              <w:rPr>
                <w:rFonts w:ascii="Times New Roman" w:eastAsia="DengXian" w:hAnsi="Times New Roman" w:cs="Times New Roman"/>
                <w:sz w:val="24"/>
                <w:szCs w:val="24"/>
              </w:rPr>
            </w:pPr>
          </w:p>
          <w:p w14:paraId="275A6E75" w14:textId="77777777" w:rsidR="00783751" w:rsidRPr="00783751" w:rsidRDefault="00783751" w:rsidP="00783751">
            <w:pPr>
              <w:spacing w:line="256" w:lineRule="auto"/>
              <w:rPr>
                <w:rFonts w:ascii="Times New Roman" w:eastAsia="DengXian" w:hAnsi="Times New Roman" w:cs="Times New Roman"/>
                <w:sz w:val="24"/>
                <w:szCs w:val="24"/>
              </w:rPr>
            </w:pPr>
          </w:p>
          <w:p w14:paraId="534C4BD4" w14:textId="77777777" w:rsidR="00783751" w:rsidRPr="00783751" w:rsidRDefault="00783751" w:rsidP="00783751">
            <w:pPr>
              <w:spacing w:line="256" w:lineRule="auto"/>
              <w:rPr>
                <w:rFonts w:ascii="Times New Roman" w:eastAsia="DengXian" w:hAnsi="Times New Roman" w:cs="Times New Roman"/>
                <w:sz w:val="24"/>
                <w:szCs w:val="24"/>
              </w:rPr>
            </w:pPr>
          </w:p>
          <w:p w14:paraId="3105EF3D" w14:textId="77777777" w:rsidR="00783751" w:rsidRPr="00783751" w:rsidRDefault="00783751" w:rsidP="00783751">
            <w:pPr>
              <w:spacing w:line="256" w:lineRule="auto"/>
              <w:rPr>
                <w:rFonts w:ascii="Times New Roman" w:eastAsia="DengXian" w:hAnsi="Times New Roman" w:cs="Times New Roman"/>
                <w:sz w:val="24"/>
                <w:szCs w:val="24"/>
              </w:rPr>
            </w:pPr>
          </w:p>
          <w:p w14:paraId="4BB7CE3A"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Ca</w:t>
            </w:r>
            <w:r w:rsidRPr="00783751">
              <w:rPr>
                <w:rFonts w:ascii="Times New Roman" w:eastAsia="DengXian" w:hAnsi="Times New Roman" w:cs="Times New Roman"/>
                <w:b/>
                <w:bCs/>
                <w:sz w:val="24"/>
                <w:szCs w:val="24"/>
                <w:vertAlign w:val="superscript"/>
              </w:rPr>
              <w:t>2+</w:t>
            </w:r>
            <w:r w:rsidRPr="00783751">
              <w:rPr>
                <w:rFonts w:ascii="Times New Roman" w:eastAsia="DengXian" w:hAnsi="Times New Roman" w:cs="Times New Roman"/>
                <w:b/>
                <w:bCs/>
                <w:sz w:val="24"/>
                <w:szCs w:val="24"/>
              </w:rPr>
              <w:t xml:space="preserve"> ion related</w:t>
            </w:r>
          </w:p>
          <w:p w14:paraId="656F6374"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D4757E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504B919"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13DCF20"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B3FA657"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3DD156C"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38BA473"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F30D646"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F99171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F16C6A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7CF1E6D" w14:textId="77777777" w:rsidR="00783751" w:rsidRPr="00783751" w:rsidRDefault="00783751" w:rsidP="00783751">
            <w:pPr>
              <w:spacing w:line="256" w:lineRule="auto"/>
              <w:rPr>
                <w:rFonts w:ascii="Times New Roman" w:eastAsia="DengXian" w:hAnsi="Times New Roman" w:cs="Times New Roman"/>
                <w:sz w:val="24"/>
                <w:szCs w:val="24"/>
              </w:rPr>
            </w:pPr>
          </w:p>
          <w:p w14:paraId="1FCF12D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6119FE2" w14:textId="77777777" w:rsidR="00783751" w:rsidRPr="00783751" w:rsidRDefault="00783751" w:rsidP="00783751">
            <w:pPr>
              <w:tabs>
                <w:tab w:val="left" w:pos="1272"/>
              </w:tabs>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ab/>
            </w:r>
          </w:p>
          <w:p w14:paraId="4D2F97A3"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5D92FB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8076D38"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FF5E7F7"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7D0DAC8" w14:textId="77777777" w:rsidR="00783751" w:rsidRPr="00783751" w:rsidRDefault="00783751" w:rsidP="00783751">
            <w:pPr>
              <w:spacing w:line="256" w:lineRule="auto"/>
              <w:rPr>
                <w:rFonts w:ascii="Times New Roman" w:eastAsia="DengXian" w:hAnsi="Times New Roman" w:cs="Times New Roman"/>
                <w:sz w:val="24"/>
                <w:szCs w:val="24"/>
              </w:rPr>
            </w:pPr>
          </w:p>
          <w:p w14:paraId="4265DB6F"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Ca</w:t>
            </w:r>
            <w:r w:rsidRPr="00783751">
              <w:rPr>
                <w:rFonts w:ascii="Times New Roman" w:eastAsia="DengXian" w:hAnsi="Times New Roman" w:cs="Times New Roman"/>
                <w:b/>
                <w:bCs/>
                <w:sz w:val="24"/>
                <w:szCs w:val="24"/>
                <w:vertAlign w:val="superscript"/>
              </w:rPr>
              <w:t>2+</w:t>
            </w:r>
            <w:r w:rsidRPr="00783751">
              <w:rPr>
                <w:rFonts w:ascii="Times New Roman" w:eastAsia="DengXian" w:hAnsi="Times New Roman" w:cs="Times New Roman"/>
                <w:b/>
                <w:bCs/>
                <w:sz w:val="24"/>
                <w:szCs w:val="24"/>
              </w:rPr>
              <w:t xml:space="preserve"> ion related</w:t>
            </w:r>
          </w:p>
          <w:p w14:paraId="58A014AE" w14:textId="77777777" w:rsidR="00783751" w:rsidRPr="00783751" w:rsidRDefault="00783751" w:rsidP="00783751">
            <w:pPr>
              <w:spacing w:line="256" w:lineRule="auto"/>
              <w:rPr>
                <w:rFonts w:ascii="Times New Roman" w:eastAsia="DengXian" w:hAnsi="Times New Roman" w:cs="Times New Roman"/>
                <w:sz w:val="24"/>
                <w:szCs w:val="24"/>
              </w:rPr>
            </w:pPr>
          </w:p>
        </w:tc>
        <w:tc>
          <w:tcPr>
            <w:tcW w:w="1984" w:type="dxa"/>
            <w:tcBorders>
              <w:top w:val="single" w:sz="12" w:space="0" w:color="auto"/>
              <w:left w:val="nil"/>
              <w:bottom w:val="nil"/>
              <w:right w:val="nil"/>
            </w:tcBorders>
          </w:tcPr>
          <w:p w14:paraId="10462B8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EFFDAF6"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LOC105333893</w:t>
            </w:r>
          </w:p>
        </w:tc>
        <w:tc>
          <w:tcPr>
            <w:tcW w:w="4253" w:type="dxa"/>
            <w:tcBorders>
              <w:top w:val="single" w:sz="12" w:space="0" w:color="auto"/>
              <w:left w:val="nil"/>
              <w:bottom w:val="nil"/>
              <w:right w:val="nil"/>
            </w:tcBorders>
          </w:tcPr>
          <w:p w14:paraId="68800D2B" w14:textId="77777777" w:rsidR="00783751" w:rsidRPr="00783751" w:rsidRDefault="00783751" w:rsidP="00783751">
            <w:pPr>
              <w:spacing w:line="256" w:lineRule="auto"/>
              <w:rPr>
                <w:rFonts w:ascii="Times New Roman" w:eastAsia="DengXian" w:hAnsi="Times New Roman" w:cs="Times New Roman"/>
                <w:sz w:val="24"/>
                <w:szCs w:val="24"/>
              </w:rPr>
            </w:pPr>
          </w:p>
          <w:p w14:paraId="138629E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CCR – Glutamate receptor (calcium channel regulator)</w:t>
            </w:r>
          </w:p>
        </w:tc>
        <w:tc>
          <w:tcPr>
            <w:tcW w:w="1229" w:type="dxa"/>
            <w:tcBorders>
              <w:top w:val="single" w:sz="12" w:space="0" w:color="auto"/>
              <w:left w:val="nil"/>
              <w:bottom w:val="nil"/>
              <w:right w:val="nil"/>
            </w:tcBorders>
          </w:tcPr>
          <w:p w14:paraId="1D0333E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EE9FCDB"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-2.25</w:t>
            </w:r>
          </w:p>
        </w:tc>
      </w:tr>
      <w:tr w:rsidR="00783751" w:rsidRPr="00783751" w14:paraId="62B2AD0A" w14:textId="77777777" w:rsidTr="0017211C">
        <w:tc>
          <w:tcPr>
            <w:tcW w:w="0" w:type="auto"/>
            <w:vMerge/>
            <w:tcBorders>
              <w:left w:val="nil"/>
              <w:right w:val="nil"/>
            </w:tcBorders>
            <w:vAlign w:val="center"/>
            <w:hideMark/>
          </w:tcPr>
          <w:p w14:paraId="486E1188"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41A36B78"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55EA500"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LOC105344773</w:t>
            </w:r>
          </w:p>
        </w:tc>
        <w:tc>
          <w:tcPr>
            <w:tcW w:w="4253" w:type="dxa"/>
          </w:tcPr>
          <w:p w14:paraId="0AECB2A4" w14:textId="77777777" w:rsidR="00783751" w:rsidRPr="00783751" w:rsidRDefault="00783751" w:rsidP="00783751">
            <w:pPr>
              <w:spacing w:line="256" w:lineRule="auto"/>
              <w:rPr>
                <w:rFonts w:ascii="Times New Roman" w:eastAsia="DengXian" w:hAnsi="Times New Roman" w:cs="Times New Roman"/>
                <w:sz w:val="24"/>
                <w:szCs w:val="24"/>
              </w:rPr>
            </w:pPr>
          </w:p>
          <w:p w14:paraId="358DF58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CACCR - Calcium-activated chloride channel regulator 1-like</w:t>
            </w:r>
          </w:p>
        </w:tc>
        <w:tc>
          <w:tcPr>
            <w:tcW w:w="1229" w:type="dxa"/>
          </w:tcPr>
          <w:p w14:paraId="2211F000"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530F84F"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-1.38</w:t>
            </w:r>
          </w:p>
        </w:tc>
      </w:tr>
      <w:tr w:rsidR="00783751" w:rsidRPr="00783751" w14:paraId="3DC81069" w14:textId="77777777" w:rsidTr="0017211C">
        <w:tc>
          <w:tcPr>
            <w:tcW w:w="0" w:type="auto"/>
            <w:vMerge/>
            <w:tcBorders>
              <w:left w:val="nil"/>
              <w:right w:val="nil"/>
            </w:tcBorders>
            <w:vAlign w:val="center"/>
            <w:hideMark/>
          </w:tcPr>
          <w:p w14:paraId="7BA53744"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0C46155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7ADFC07"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LOC105338822</w:t>
            </w:r>
          </w:p>
        </w:tc>
        <w:tc>
          <w:tcPr>
            <w:tcW w:w="4253" w:type="dxa"/>
          </w:tcPr>
          <w:p w14:paraId="68AA8CAE" w14:textId="77777777" w:rsidR="00783751" w:rsidRPr="00783751" w:rsidRDefault="00783751" w:rsidP="00783751">
            <w:pPr>
              <w:spacing w:line="256" w:lineRule="auto"/>
              <w:rPr>
                <w:rFonts w:ascii="Times New Roman" w:eastAsia="DengXian" w:hAnsi="Times New Roman" w:cs="Times New Roman"/>
                <w:sz w:val="24"/>
                <w:szCs w:val="24"/>
              </w:rPr>
            </w:pPr>
          </w:p>
          <w:p w14:paraId="71E3DE0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VDCC - Voltage-dependent calcium channel subunit alpha-2/delta-1</w:t>
            </w:r>
          </w:p>
          <w:p w14:paraId="4DC9A52F" w14:textId="77777777" w:rsidR="00783751" w:rsidRPr="00783751" w:rsidRDefault="00783751" w:rsidP="00783751">
            <w:pPr>
              <w:spacing w:line="256" w:lineRule="auto"/>
              <w:rPr>
                <w:rFonts w:ascii="Times New Roman" w:eastAsia="DengXian" w:hAnsi="Times New Roman" w:cs="Times New Roman"/>
                <w:sz w:val="24"/>
                <w:szCs w:val="24"/>
              </w:rPr>
            </w:pPr>
          </w:p>
        </w:tc>
        <w:tc>
          <w:tcPr>
            <w:tcW w:w="1229" w:type="dxa"/>
          </w:tcPr>
          <w:p w14:paraId="4BD2D29E"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1E6C95E"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1.00</w:t>
            </w:r>
          </w:p>
        </w:tc>
      </w:tr>
      <w:tr w:rsidR="00783751" w:rsidRPr="00783751" w14:paraId="312E0E5B" w14:textId="77777777" w:rsidTr="0017211C">
        <w:tc>
          <w:tcPr>
            <w:tcW w:w="0" w:type="auto"/>
            <w:vMerge/>
            <w:tcBorders>
              <w:left w:val="nil"/>
              <w:right w:val="nil"/>
            </w:tcBorders>
            <w:vAlign w:val="center"/>
            <w:hideMark/>
          </w:tcPr>
          <w:p w14:paraId="3F2A7053"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hideMark/>
          </w:tcPr>
          <w:p w14:paraId="5A23F45F"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LOC105340783</w:t>
            </w:r>
          </w:p>
        </w:tc>
        <w:tc>
          <w:tcPr>
            <w:tcW w:w="4253" w:type="dxa"/>
            <w:hideMark/>
          </w:tcPr>
          <w:p w14:paraId="3062C0A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CPLA2 - Cytosolic phospholipase A2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tc>
        <w:tc>
          <w:tcPr>
            <w:tcW w:w="1229" w:type="dxa"/>
            <w:hideMark/>
          </w:tcPr>
          <w:p w14:paraId="57855581"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-1.17</w:t>
            </w:r>
          </w:p>
        </w:tc>
      </w:tr>
      <w:tr w:rsidR="00783751" w:rsidRPr="00783751" w14:paraId="54DC7236" w14:textId="77777777" w:rsidTr="0017211C">
        <w:tc>
          <w:tcPr>
            <w:tcW w:w="0" w:type="auto"/>
            <w:vMerge/>
            <w:tcBorders>
              <w:left w:val="nil"/>
              <w:right w:val="nil"/>
            </w:tcBorders>
            <w:vAlign w:val="center"/>
            <w:hideMark/>
          </w:tcPr>
          <w:p w14:paraId="4EE98064"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6EEF532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E568677"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LOC105342224</w:t>
            </w:r>
          </w:p>
        </w:tc>
        <w:tc>
          <w:tcPr>
            <w:tcW w:w="4253" w:type="dxa"/>
          </w:tcPr>
          <w:p w14:paraId="0871682A" w14:textId="77777777" w:rsidR="00783751" w:rsidRPr="00783751" w:rsidRDefault="00783751" w:rsidP="00783751">
            <w:pPr>
              <w:spacing w:line="256" w:lineRule="auto"/>
              <w:rPr>
                <w:rFonts w:ascii="Times New Roman" w:eastAsia="DengXian" w:hAnsi="Times New Roman" w:cs="Times New Roman"/>
                <w:sz w:val="24"/>
                <w:szCs w:val="24"/>
              </w:rPr>
            </w:pPr>
          </w:p>
          <w:p w14:paraId="01B5BA2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SPEC2A – Caltractin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tc>
        <w:tc>
          <w:tcPr>
            <w:tcW w:w="1229" w:type="dxa"/>
          </w:tcPr>
          <w:p w14:paraId="33B301B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554E4DA"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-1.01</w:t>
            </w:r>
          </w:p>
        </w:tc>
      </w:tr>
      <w:tr w:rsidR="00783751" w:rsidRPr="00783751" w14:paraId="0E7D7B73" w14:textId="77777777" w:rsidTr="0017211C">
        <w:tc>
          <w:tcPr>
            <w:tcW w:w="0" w:type="auto"/>
            <w:vMerge/>
            <w:tcBorders>
              <w:left w:val="nil"/>
              <w:right w:val="nil"/>
            </w:tcBorders>
            <w:vAlign w:val="center"/>
            <w:hideMark/>
          </w:tcPr>
          <w:p w14:paraId="28165491"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7BB6F51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4E4AECC"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LOC105317376</w:t>
            </w:r>
          </w:p>
        </w:tc>
        <w:tc>
          <w:tcPr>
            <w:tcW w:w="4253" w:type="dxa"/>
          </w:tcPr>
          <w:p w14:paraId="44129A4E" w14:textId="77777777" w:rsidR="00783751" w:rsidRPr="00783751" w:rsidRDefault="00783751" w:rsidP="00783751">
            <w:pPr>
              <w:spacing w:line="256" w:lineRule="auto"/>
              <w:rPr>
                <w:rFonts w:ascii="Times New Roman" w:eastAsia="DengXian" w:hAnsi="Times New Roman" w:cs="Times New Roman"/>
                <w:sz w:val="24"/>
                <w:szCs w:val="24"/>
              </w:rPr>
            </w:pPr>
          </w:p>
          <w:p w14:paraId="18B6862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CMR - C-type mannose receptor 2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tc>
        <w:tc>
          <w:tcPr>
            <w:tcW w:w="1229" w:type="dxa"/>
          </w:tcPr>
          <w:p w14:paraId="2D44EAD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7F148AA"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-1.28</w:t>
            </w:r>
          </w:p>
        </w:tc>
      </w:tr>
      <w:tr w:rsidR="00783751" w:rsidRPr="00783751" w14:paraId="0CC2FDCB" w14:textId="77777777" w:rsidTr="0017211C">
        <w:trPr>
          <w:trHeight w:val="472"/>
        </w:trPr>
        <w:tc>
          <w:tcPr>
            <w:tcW w:w="0" w:type="auto"/>
            <w:vMerge/>
            <w:tcBorders>
              <w:left w:val="nil"/>
              <w:right w:val="nil"/>
            </w:tcBorders>
            <w:vAlign w:val="center"/>
            <w:hideMark/>
          </w:tcPr>
          <w:p w14:paraId="7EF5AE82"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3234B939"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BB28D42"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LOC105323183</w:t>
            </w:r>
          </w:p>
        </w:tc>
        <w:tc>
          <w:tcPr>
            <w:tcW w:w="4253" w:type="dxa"/>
            <w:hideMark/>
          </w:tcPr>
          <w:p w14:paraId="7BE1F6B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ab/>
            </w:r>
          </w:p>
          <w:p w14:paraId="26C3A1B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 xml:space="preserve">PC - protocadherin Fat 4 </w:t>
            </w:r>
          </w:p>
          <w:p w14:paraId="3A203A28"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 Extracellular/secreted/plasma membrane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tc>
        <w:tc>
          <w:tcPr>
            <w:tcW w:w="1229" w:type="dxa"/>
          </w:tcPr>
          <w:p w14:paraId="0163E55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06278D9"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-1.37</w:t>
            </w:r>
          </w:p>
        </w:tc>
      </w:tr>
      <w:tr w:rsidR="00783751" w:rsidRPr="00783751" w14:paraId="3C7C538C" w14:textId="77777777" w:rsidTr="0017211C">
        <w:tc>
          <w:tcPr>
            <w:tcW w:w="0" w:type="auto"/>
            <w:vMerge/>
            <w:tcBorders>
              <w:left w:val="nil"/>
              <w:right w:val="nil"/>
            </w:tcBorders>
            <w:vAlign w:val="center"/>
            <w:hideMark/>
          </w:tcPr>
          <w:p w14:paraId="2F8F1569"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1F352D9F"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623E362"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LOC105323822</w:t>
            </w:r>
          </w:p>
        </w:tc>
        <w:tc>
          <w:tcPr>
            <w:tcW w:w="4253" w:type="dxa"/>
          </w:tcPr>
          <w:p w14:paraId="39D71067" w14:textId="77777777" w:rsidR="00783751" w:rsidRPr="00783751" w:rsidRDefault="00783751" w:rsidP="00783751">
            <w:pPr>
              <w:spacing w:line="256" w:lineRule="auto"/>
              <w:rPr>
                <w:rFonts w:ascii="Times New Roman" w:eastAsia="DengXian" w:hAnsi="Times New Roman" w:cs="Times New Roman"/>
                <w:sz w:val="24"/>
                <w:szCs w:val="24"/>
              </w:rPr>
            </w:pPr>
          </w:p>
          <w:p w14:paraId="0A9D052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MLP Mucin-like protein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tc>
        <w:tc>
          <w:tcPr>
            <w:tcW w:w="1229" w:type="dxa"/>
          </w:tcPr>
          <w:p w14:paraId="44DC6D4F"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75A40FF"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-2.11</w:t>
            </w:r>
          </w:p>
        </w:tc>
      </w:tr>
      <w:tr w:rsidR="00783751" w:rsidRPr="00783751" w14:paraId="0370DE9B" w14:textId="77777777" w:rsidTr="0017211C">
        <w:tc>
          <w:tcPr>
            <w:tcW w:w="0" w:type="auto"/>
            <w:vMerge/>
            <w:tcBorders>
              <w:left w:val="nil"/>
              <w:right w:val="nil"/>
            </w:tcBorders>
            <w:vAlign w:val="center"/>
            <w:hideMark/>
          </w:tcPr>
          <w:p w14:paraId="089E04B2"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3126C42E"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740F64C"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LOC105324714</w:t>
            </w:r>
          </w:p>
        </w:tc>
        <w:tc>
          <w:tcPr>
            <w:tcW w:w="4253" w:type="dxa"/>
          </w:tcPr>
          <w:p w14:paraId="5235966D" w14:textId="77777777" w:rsidR="00783751" w:rsidRPr="00783751" w:rsidRDefault="00783751" w:rsidP="00783751">
            <w:pPr>
              <w:spacing w:line="256" w:lineRule="auto"/>
              <w:rPr>
                <w:rFonts w:ascii="Times New Roman" w:eastAsia="DengXian" w:hAnsi="Times New Roman" w:cs="Times New Roman"/>
                <w:sz w:val="24"/>
                <w:szCs w:val="24"/>
              </w:rPr>
            </w:pPr>
          </w:p>
          <w:p w14:paraId="6CD8C51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TPO - thyroid peroxidase-like (Ca</w:t>
            </w:r>
            <w:r w:rsidRPr="00783751">
              <w:rPr>
                <w:rFonts w:ascii="Times New Roman" w:eastAsia="DengXian" w:hAnsi="Times New Roman" w:cs="Times New Roman"/>
                <w:sz w:val="24"/>
                <w:szCs w:val="24"/>
                <w:vertAlign w:val="superscript"/>
              </w:rPr>
              <w:t xml:space="preserve">2+ </w:t>
            </w:r>
            <w:r w:rsidRPr="00783751">
              <w:rPr>
                <w:rFonts w:ascii="Times New Roman" w:eastAsia="DengXian" w:hAnsi="Times New Roman" w:cs="Times New Roman"/>
                <w:sz w:val="24"/>
                <w:szCs w:val="24"/>
              </w:rPr>
              <w:t>binding)</w:t>
            </w:r>
          </w:p>
        </w:tc>
        <w:tc>
          <w:tcPr>
            <w:tcW w:w="1229" w:type="dxa"/>
          </w:tcPr>
          <w:p w14:paraId="530ECA7E"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97B1F68"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-1.67</w:t>
            </w:r>
          </w:p>
        </w:tc>
      </w:tr>
      <w:tr w:rsidR="00783751" w:rsidRPr="00783751" w14:paraId="02AB5EF7" w14:textId="77777777" w:rsidTr="0017211C">
        <w:tc>
          <w:tcPr>
            <w:tcW w:w="0" w:type="auto"/>
            <w:vMerge/>
            <w:tcBorders>
              <w:left w:val="nil"/>
              <w:right w:val="nil"/>
            </w:tcBorders>
            <w:vAlign w:val="center"/>
            <w:hideMark/>
          </w:tcPr>
          <w:p w14:paraId="1C18A3AC"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784BBC45"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C82AB84"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LOC105327999</w:t>
            </w:r>
          </w:p>
        </w:tc>
        <w:tc>
          <w:tcPr>
            <w:tcW w:w="4253" w:type="dxa"/>
          </w:tcPr>
          <w:p w14:paraId="0BFA9197" w14:textId="77777777" w:rsidR="00783751" w:rsidRPr="00783751" w:rsidRDefault="00783751" w:rsidP="00783751">
            <w:pPr>
              <w:spacing w:line="256" w:lineRule="auto"/>
              <w:rPr>
                <w:rFonts w:ascii="Times New Roman" w:eastAsia="DengXian" w:hAnsi="Times New Roman" w:cs="Times New Roman"/>
                <w:sz w:val="24"/>
                <w:szCs w:val="24"/>
              </w:rPr>
            </w:pPr>
          </w:p>
          <w:p w14:paraId="26B00EE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CALP - Calmodulin-A-like protein (Ca</w:t>
            </w:r>
            <w:r w:rsidRPr="00783751">
              <w:rPr>
                <w:rFonts w:ascii="Times New Roman" w:eastAsia="DengXian" w:hAnsi="Times New Roman" w:cs="Times New Roman"/>
                <w:sz w:val="24"/>
                <w:szCs w:val="24"/>
                <w:vertAlign w:val="superscript"/>
              </w:rPr>
              <w:t xml:space="preserve">2+ </w:t>
            </w:r>
            <w:r w:rsidRPr="00783751">
              <w:rPr>
                <w:rFonts w:ascii="Times New Roman" w:eastAsia="DengXian" w:hAnsi="Times New Roman" w:cs="Times New Roman"/>
                <w:sz w:val="24"/>
                <w:szCs w:val="24"/>
              </w:rPr>
              <w:t>binding)</w:t>
            </w:r>
          </w:p>
        </w:tc>
        <w:tc>
          <w:tcPr>
            <w:tcW w:w="1229" w:type="dxa"/>
          </w:tcPr>
          <w:p w14:paraId="4B383424"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63537D2"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-1.38</w:t>
            </w:r>
          </w:p>
        </w:tc>
      </w:tr>
      <w:tr w:rsidR="00783751" w:rsidRPr="00783751" w14:paraId="66C358DE" w14:textId="77777777" w:rsidTr="0017211C">
        <w:tc>
          <w:tcPr>
            <w:tcW w:w="0" w:type="auto"/>
            <w:vMerge/>
            <w:tcBorders>
              <w:left w:val="nil"/>
              <w:right w:val="nil"/>
            </w:tcBorders>
            <w:vAlign w:val="center"/>
            <w:hideMark/>
          </w:tcPr>
          <w:p w14:paraId="0366DDE2"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1C5AEAC4"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6ED2C7F"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LOC105338472</w:t>
            </w:r>
          </w:p>
        </w:tc>
        <w:tc>
          <w:tcPr>
            <w:tcW w:w="4253" w:type="dxa"/>
          </w:tcPr>
          <w:p w14:paraId="33D0E3C9" w14:textId="77777777" w:rsidR="00783751" w:rsidRPr="00783751" w:rsidRDefault="00783751" w:rsidP="00783751">
            <w:pPr>
              <w:spacing w:line="256" w:lineRule="auto"/>
              <w:rPr>
                <w:rFonts w:ascii="Times New Roman" w:eastAsia="DengXian" w:hAnsi="Times New Roman" w:cs="Times New Roman"/>
                <w:sz w:val="24"/>
                <w:szCs w:val="24"/>
              </w:rPr>
            </w:pPr>
          </w:p>
          <w:p w14:paraId="6FBF578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MELC - myosin, essential light chain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tc>
        <w:tc>
          <w:tcPr>
            <w:tcW w:w="1229" w:type="dxa"/>
          </w:tcPr>
          <w:p w14:paraId="1A8CE6A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A785E38"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-1.48</w:t>
            </w:r>
          </w:p>
        </w:tc>
      </w:tr>
      <w:tr w:rsidR="00783751" w:rsidRPr="00783751" w14:paraId="22CC6853" w14:textId="77777777" w:rsidTr="0017211C">
        <w:tc>
          <w:tcPr>
            <w:tcW w:w="0" w:type="auto"/>
            <w:vMerge/>
            <w:tcBorders>
              <w:left w:val="nil"/>
              <w:right w:val="nil"/>
            </w:tcBorders>
            <w:vAlign w:val="center"/>
            <w:hideMark/>
          </w:tcPr>
          <w:p w14:paraId="6F352446"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64BD7349"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2FC9A0D"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LOC105345159</w:t>
            </w:r>
          </w:p>
        </w:tc>
        <w:tc>
          <w:tcPr>
            <w:tcW w:w="4253" w:type="dxa"/>
          </w:tcPr>
          <w:p w14:paraId="3FAEB918" w14:textId="77777777" w:rsidR="00783751" w:rsidRPr="00783751" w:rsidRDefault="00783751" w:rsidP="00783751">
            <w:pPr>
              <w:spacing w:line="256" w:lineRule="auto"/>
              <w:rPr>
                <w:rFonts w:ascii="Times New Roman" w:eastAsia="DengXian" w:hAnsi="Times New Roman" w:cs="Times New Roman"/>
                <w:sz w:val="24"/>
                <w:szCs w:val="24"/>
              </w:rPr>
            </w:pPr>
          </w:p>
          <w:p w14:paraId="2CFF956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GPD2 - glycerol-3-phosphate dehydrogenase, mitochondrial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tc>
        <w:tc>
          <w:tcPr>
            <w:tcW w:w="1229" w:type="dxa"/>
          </w:tcPr>
          <w:p w14:paraId="641449E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964959C"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-4.39</w:t>
            </w:r>
          </w:p>
        </w:tc>
      </w:tr>
      <w:tr w:rsidR="00783751" w:rsidRPr="00783751" w14:paraId="477EB316" w14:textId="77777777" w:rsidTr="0017211C">
        <w:tc>
          <w:tcPr>
            <w:tcW w:w="0" w:type="auto"/>
            <w:vMerge/>
            <w:tcBorders>
              <w:left w:val="nil"/>
              <w:right w:val="nil"/>
            </w:tcBorders>
            <w:vAlign w:val="center"/>
            <w:hideMark/>
          </w:tcPr>
          <w:p w14:paraId="16CB0C4D"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06A398C7"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D28C39D"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LOC105348695</w:t>
            </w:r>
          </w:p>
        </w:tc>
        <w:tc>
          <w:tcPr>
            <w:tcW w:w="4253" w:type="dxa"/>
          </w:tcPr>
          <w:p w14:paraId="2FE53627" w14:textId="77777777" w:rsidR="00783751" w:rsidRPr="00783751" w:rsidRDefault="00783751" w:rsidP="00783751">
            <w:pPr>
              <w:spacing w:line="256" w:lineRule="auto"/>
              <w:rPr>
                <w:rFonts w:ascii="Times New Roman" w:eastAsia="DengXian" w:hAnsi="Times New Roman" w:cs="Times New Roman"/>
                <w:sz w:val="24"/>
                <w:szCs w:val="24"/>
              </w:rPr>
            </w:pPr>
          </w:p>
          <w:p w14:paraId="075B410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Uncharacterised –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tc>
        <w:tc>
          <w:tcPr>
            <w:tcW w:w="1229" w:type="dxa"/>
          </w:tcPr>
          <w:p w14:paraId="52DA4843"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B131E50"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-1.82</w:t>
            </w:r>
          </w:p>
        </w:tc>
      </w:tr>
      <w:tr w:rsidR="00783751" w:rsidRPr="00783751" w14:paraId="37DD1731" w14:textId="77777777" w:rsidTr="0017211C">
        <w:tc>
          <w:tcPr>
            <w:tcW w:w="0" w:type="auto"/>
            <w:vMerge/>
            <w:tcBorders>
              <w:left w:val="nil"/>
              <w:right w:val="nil"/>
            </w:tcBorders>
            <w:vAlign w:val="center"/>
            <w:hideMark/>
          </w:tcPr>
          <w:p w14:paraId="62A92C88"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0F1E399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593598D"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Testican-1</w:t>
            </w:r>
          </w:p>
        </w:tc>
        <w:tc>
          <w:tcPr>
            <w:tcW w:w="4253" w:type="dxa"/>
          </w:tcPr>
          <w:p w14:paraId="50DF42F3" w14:textId="77777777" w:rsidR="00783751" w:rsidRPr="00783751" w:rsidRDefault="00783751" w:rsidP="00783751">
            <w:pPr>
              <w:spacing w:line="256" w:lineRule="auto"/>
              <w:rPr>
                <w:rFonts w:ascii="Times New Roman" w:eastAsia="DengXian" w:hAnsi="Times New Roman" w:cs="Times New Roman"/>
                <w:sz w:val="24"/>
                <w:szCs w:val="24"/>
              </w:rPr>
            </w:pPr>
          </w:p>
          <w:p w14:paraId="20183E1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Spock1 - Testican-1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p w14:paraId="5D13D692" w14:textId="77777777" w:rsidR="00783751" w:rsidRPr="00783751" w:rsidRDefault="00783751" w:rsidP="00783751">
            <w:pPr>
              <w:spacing w:line="256" w:lineRule="auto"/>
              <w:rPr>
                <w:rFonts w:ascii="Times New Roman" w:eastAsia="DengXian" w:hAnsi="Times New Roman" w:cs="Times New Roman"/>
                <w:sz w:val="24"/>
                <w:szCs w:val="24"/>
              </w:rPr>
            </w:pPr>
          </w:p>
        </w:tc>
        <w:tc>
          <w:tcPr>
            <w:tcW w:w="1229" w:type="dxa"/>
          </w:tcPr>
          <w:p w14:paraId="5D1B786D"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1E7E231"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-1.59</w:t>
            </w:r>
          </w:p>
        </w:tc>
      </w:tr>
      <w:tr w:rsidR="00783751" w:rsidRPr="00783751" w14:paraId="6BEBCB80" w14:textId="77777777" w:rsidTr="0017211C">
        <w:tc>
          <w:tcPr>
            <w:tcW w:w="0" w:type="auto"/>
            <w:vMerge/>
            <w:tcBorders>
              <w:left w:val="nil"/>
              <w:right w:val="nil"/>
            </w:tcBorders>
            <w:vAlign w:val="center"/>
            <w:hideMark/>
          </w:tcPr>
          <w:p w14:paraId="37CF7EC8"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2E3F902E"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78B002A"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LOC105346195</w:t>
            </w:r>
          </w:p>
        </w:tc>
        <w:tc>
          <w:tcPr>
            <w:tcW w:w="4253" w:type="dxa"/>
          </w:tcPr>
          <w:p w14:paraId="0A9221BB" w14:textId="77777777" w:rsidR="00783751" w:rsidRPr="00783751" w:rsidRDefault="00783751" w:rsidP="00783751">
            <w:pPr>
              <w:spacing w:line="256" w:lineRule="auto"/>
              <w:rPr>
                <w:rFonts w:ascii="Times New Roman" w:eastAsia="DengXian" w:hAnsi="Times New Roman" w:cs="Times New Roman"/>
                <w:sz w:val="24"/>
                <w:szCs w:val="24"/>
              </w:rPr>
            </w:pPr>
          </w:p>
          <w:p w14:paraId="2324A79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UNLP - Uncharacterised Notch like protein (response to Ca</w:t>
            </w:r>
            <w:r w:rsidRPr="00783751">
              <w:rPr>
                <w:rFonts w:ascii="Times New Roman" w:eastAsia="DengXian" w:hAnsi="Times New Roman" w:cs="Times New Roman"/>
                <w:sz w:val="24"/>
                <w:szCs w:val="24"/>
                <w:vertAlign w:val="superscript"/>
              </w:rPr>
              <w:t xml:space="preserve">2+ </w:t>
            </w:r>
            <w:r w:rsidRPr="00783751">
              <w:rPr>
                <w:rFonts w:ascii="Times New Roman" w:eastAsia="DengXian" w:hAnsi="Times New Roman" w:cs="Times New Roman"/>
                <w:sz w:val="24"/>
                <w:szCs w:val="24"/>
              </w:rPr>
              <w:t>&amp; Ca</w:t>
            </w:r>
            <w:r w:rsidRPr="00783751">
              <w:rPr>
                <w:rFonts w:ascii="Times New Roman" w:eastAsia="DengXian" w:hAnsi="Times New Roman" w:cs="Times New Roman"/>
                <w:sz w:val="24"/>
                <w:szCs w:val="24"/>
                <w:vertAlign w:val="superscript"/>
              </w:rPr>
              <w:t xml:space="preserve">2+ </w:t>
            </w:r>
            <w:r w:rsidRPr="00783751">
              <w:rPr>
                <w:rFonts w:ascii="Times New Roman" w:eastAsia="DengXian" w:hAnsi="Times New Roman" w:cs="Times New Roman"/>
                <w:sz w:val="24"/>
                <w:szCs w:val="24"/>
              </w:rPr>
              <w:t>binding)</w:t>
            </w:r>
          </w:p>
        </w:tc>
        <w:tc>
          <w:tcPr>
            <w:tcW w:w="1229" w:type="dxa"/>
          </w:tcPr>
          <w:p w14:paraId="503D856C"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33463F6"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1.169</w:t>
            </w:r>
          </w:p>
        </w:tc>
      </w:tr>
      <w:tr w:rsidR="00783751" w:rsidRPr="00783751" w14:paraId="0D8D6E9A" w14:textId="77777777" w:rsidTr="0017211C">
        <w:tc>
          <w:tcPr>
            <w:tcW w:w="0" w:type="auto"/>
            <w:vMerge/>
            <w:tcBorders>
              <w:left w:val="nil"/>
              <w:right w:val="nil"/>
            </w:tcBorders>
            <w:vAlign w:val="center"/>
            <w:hideMark/>
          </w:tcPr>
          <w:p w14:paraId="4FEAE65C"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019430D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D2169C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5E43622"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LOC105330515</w:t>
            </w:r>
          </w:p>
        </w:tc>
        <w:tc>
          <w:tcPr>
            <w:tcW w:w="4253" w:type="dxa"/>
          </w:tcPr>
          <w:p w14:paraId="4EFDB431" w14:textId="77777777" w:rsidR="00783751" w:rsidRPr="00783751" w:rsidRDefault="00783751" w:rsidP="00783751">
            <w:pPr>
              <w:spacing w:line="256" w:lineRule="auto"/>
              <w:rPr>
                <w:rFonts w:ascii="Times New Roman" w:eastAsia="DengXian" w:hAnsi="Times New Roman" w:cs="Times New Roman"/>
                <w:sz w:val="24"/>
                <w:szCs w:val="24"/>
              </w:rPr>
            </w:pPr>
          </w:p>
          <w:p w14:paraId="75F6AB5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PH - protein hunchback - IKZF1 (positive regulation of cytosolic calcium ion concentration)</w:t>
            </w:r>
          </w:p>
        </w:tc>
        <w:tc>
          <w:tcPr>
            <w:tcW w:w="1229" w:type="dxa"/>
          </w:tcPr>
          <w:p w14:paraId="131920C0"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60A12EF"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B85229C"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1.14</w:t>
            </w:r>
          </w:p>
        </w:tc>
      </w:tr>
      <w:tr w:rsidR="00783751" w:rsidRPr="00783751" w14:paraId="40535CFB" w14:textId="77777777" w:rsidTr="0017211C">
        <w:tc>
          <w:tcPr>
            <w:tcW w:w="0" w:type="auto"/>
            <w:vMerge/>
            <w:tcBorders>
              <w:left w:val="nil"/>
              <w:right w:val="nil"/>
            </w:tcBorders>
            <w:vAlign w:val="center"/>
            <w:hideMark/>
          </w:tcPr>
          <w:p w14:paraId="05D8B8B4"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6632920D"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D19F38F"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LOC105324638</w:t>
            </w:r>
          </w:p>
        </w:tc>
        <w:tc>
          <w:tcPr>
            <w:tcW w:w="4253" w:type="dxa"/>
          </w:tcPr>
          <w:p w14:paraId="27A191F0" w14:textId="77777777" w:rsidR="00783751" w:rsidRPr="00783751" w:rsidRDefault="00783751" w:rsidP="00783751">
            <w:pPr>
              <w:spacing w:line="256" w:lineRule="auto"/>
              <w:rPr>
                <w:rFonts w:ascii="Times New Roman" w:eastAsia="DengXian" w:hAnsi="Times New Roman" w:cs="Times New Roman"/>
                <w:sz w:val="24"/>
                <w:szCs w:val="24"/>
              </w:rPr>
            </w:pPr>
          </w:p>
          <w:p w14:paraId="7C68679F"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TKT - tyrosine-protein kinase receptor torso</w:t>
            </w:r>
          </w:p>
        </w:tc>
        <w:tc>
          <w:tcPr>
            <w:tcW w:w="1229" w:type="dxa"/>
          </w:tcPr>
          <w:p w14:paraId="4C5C2AE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6E5FE24"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1.05</w:t>
            </w:r>
          </w:p>
        </w:tc>
      </w:tr>
      <w:tr w:rsidR="00783751" w:rsidRPr="00783751" w14:paraId="4C0031F9" w14:textId="77777777" w:rsidTr="0017211C">
        <w:tc>
          <w:tcPr>
            <w:tcW w:w="0" w:type="auto"/>
            <w:vMerge/>
            <w:tcBorders>
              <w:left w:val="nil"/>
              <w:right w:val="nil"/>
            </w:tcBorders>
            <w:vAlign w:val="center"/>
            <w:hideMark/>
          </w:tcPr>
          <w:p w14:paraId="5922E1F9"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2A43F0A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B74701E"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LOC105342567</w:t>
            </w:r>
          </w:p>
        </w:tc>
        <w:tc>
          <w:tcPr>
            <w:tcW w:w="4253" w:type="dxa"/>
          </w:tcPr>
          <w:p w14:paraId="0CFDF7E2" w14:textId="77777777" w:rsidR="00783751" w:rsidRPr="00783751" w:rsidRDefault="00783751" w:rsidP="00783751">
            <w:pPr>
              <w:spacing w:line="256" w:lineRule="auto"/>
              <w:rPr>
                <w:rFonts w:ascii="Times New Roman" w:eastAsia="DengXian" w:hAnsi="Times New Roman" w:cs="Times New Roman"/>
                <w:sz w:val="24"/>
                <w:szCs w:val="24"/>
              </w:rPr>
            </w:pPr>
          </w:p>
          <w:p w14:paraId="061B496F"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UDD - uncharacterized discoidin domain</w:t>
            </w:r>
          </w:p>
        </w:tc>
        <w:tc>
          <w:tcPr>
            <w:tcW w:w="1229" w:type="dxa"/>
          </w:tcPr>
          <w:p w14:paraId="5FDCE0DE"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7AB91AC"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1.81</w:t>
            </w:r>
          </w:p>
        </w:tc>
      </w:tr>
      <w:tr w:rsidR="00783751" w:rsidRPr="00783751" w14:paraId="22BFD3B7" w14:textId="77777777" w:rsidTr="0017211C">
        <w:tc>
          <w:tcPr>
            <w:tcW w:w="0" w:type="auto"/>
            <w:vMerge/>
            <w:tcBorders>
              <w:left w:val="nil"/>
              <w:right w:val="nil"/>
            </w:tcBorders>
            <w:vAlign w:val="center"/>
            <w:hideMark/>
          </w:tcPr>
          <w:p w14:paraId="3E8A0A07"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984" w:type="dxa"/>
          </w:tcPr>
          <w:p w14:paraId="50AF8FF3"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A323C35"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LOC105347882</w:t>
            </w:r>
          </w:p>
        </w:tc>
        <w:tc>
          <w:tcPr>
            <w:tcW w:w="4253" w:type="dxa"/>
          </w:tcPr>
          <w:p w14:paraId="743CC2C6" w14:textId="77777777" w:rsidR="00783751" w:rsidRPr="00783751" w:rsidRDefault="00783751" w:rsidP="00783751">
            <w:pPr>
              <w:spacing w:line="256" w:lineRule="auto"/>
              <w:rPr>
                <w:rFonts w:ascii="Times New Roman" w:eastAsia="DengXian" w:hAnsi="Times New Roman" w:cs="Times New Roman"/>
                <w:sz w:val="24"/>
                <w:szCs w:val="24"/>
              </w:rPr>
            </w:pPr>
          </w:p>
          <w:p w14:paraId="5A091A2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LDLR - pro-epidermal growth factor (Low-density lipoprotein-receptor YWTD domain)</w:t>
            </w:r>
          </w:p>
        </w:tc>
        <w:tc>
          <w:tcPr>
            <w:tcW w:w="1229" w:type="dxa"/>
          </w:tcPr>
          <w:p w14:paraId="2A3CCCC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98948EE"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4.55</w:t>
            </w:r>
          </w:p>
        </w:tc>
      </w:tr>
      <w:tr w:rsidR="00783751" w:rsidRPr="00783751" w14:paraId="59937FEA" w14:textId="77777777" w:rsidTr="0017211C">
        <w:tc>
          <w:tcPr>
            <w:tcW w:w="1560" w:type="dxa"/>
            <w:tcBorders>
              <w:left w:val="nil"/>
              <w:right w:val="nil"/>
            </w:tcBorders>
            <w:shd w:val="clear" w:color="auto" w:fill="E7E6E6" w:themeFill="background2"/>
            <w:hideMark/>
          </w:tcPr>
          <w:p w14:paraId="3429D3B2"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Chitin</w:t>
            </w:r>
          </w:p>
          <w:p w14:paraId="43AB20B1"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related</w:t>
            </w:r>
          </w:p>
        </w:tc>
        <w:tc>
          <w:tcPr>
            <w:tcW w:w="1984" w:type="dxa"/>
            <w:tcBorders>
              <w:top w:val="single" w:sz="18" w:space="0" w:color="auto"/>
              <w:left w:val="nil"/>
              <w:bottom w:val="single" w:sz="18" w:space="0" w:color="auto"/>
              <w:right w:val="nil"/>
            </w:tcBorders>
            <w:hideMark/>
          </w:tcPr>
          <w:p w14:paraId="1711F5A7"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LOC105341736</w:t>
            </w:r>
          </w:p>
        </w:tc>
        <w:tc>
          <w:tcPr>
            <w:tcW w:w="4253" w:type="dxa"/>
            <w:tcBorders>
              <w:top w:val="single" w:sz="18" w:space="0" w:color="auto"/>
              <w:left w:val="nil"/>
              <w:bottom w:val="single" w:sz="18" w:space="0" w:color="auto"/>
              <w:right w:val="nil"/>
            </w:tcBorders>
            <w:hideMark/>
          </w:tcPr>
          <w:p w14:paraId="2709C8D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CBL1 - Chitin binding lectin 1</w:t>
            </w:r>
          </w:p>
        </w:tc>
        <w:tc>
          <w:tcPr>
            <w:tcW w:w="1229" w:type="dxa"/>
            <w:tcBorders>
              <w:top w:val="single" w:sz="18" w:space="0" w:color="auto"/>
              <w:left w:val="nil"/>
              <w:bottom w:val="single" w:sz="18" w:space="0" w:color="auto"/>
              <w:right w:val="nil"/>
            </w:tcBorders>
            <w:hideMark/>
          </w:tcPr>
          <w:p w14:paraId="3D6B5472"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-1.50</w:t>
            </w:r>
          </w:p>
        </w:tc>
      </w:tr>
    </w:tbl>
    <w:p w14:paraId="0A9F206F"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5ABEF6F"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000D3624" w14:textId="0BEFCBD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Table S</w:t>
      </w:r>
      <w:r w:rsidR="003720FB">
        <w:rPr>
          <w:rFonts w:ascii="Times New Roman" w:eastAsia="DengXian" w:hAnsi="Times New Roman" w:cs="Times New Roman"/>
          <w:b/>
          <w:bCs/>
          <w:sz w:val="24"/>
          <w:szCs w:val="24"/>
        </w:rPr>
        <w:t>8</w:t>
      </w:r>
      <w:r w:rsidRPr="00783751">
        <w:rPr>
          <w:rFonts w:ascii="Times New Roman" w:eastAsia="DengXian" w:hAnsi="Times New Roman" w:cs="Times New Roman"/>
          <w:b/>
          <w:bCs/>
          <w:sz w:val="24"/>
          <w:szCs w:val="24"/>
        </w:rPr>
        <w:t>: Top molecular function categories from GO enrichment</w:t>
      </w:r>
    </w:p>
    <w:tbl>
      <w:tblPr>
        <w:tblW w:w="9210" w:type="dxa"/>
        <w:tblLayout w:type="fixed"/>
        <w:tblLook w:val="04A0" w:firstRow="1" w:lastRow="0" w:firstColumn="1" w:lastColumn="0" w:noHBand="0" w:noVBand="1"/>
      </w:tblPr>
      <w:tblGrid>
        <w:gridCol w:w="850"/>
        <w:gridCol w:w="1558"/>
        <w:gridCol w:w="3825"/>
        <w:gridCol w:w="993"/>
        <w:gridCol w:w="992"/>
        <w:gridCol w:w="992"/>
      </w:tblGrid>
      <w:tr w:rsidR="00783751" w:rsidRPr="00783751" w14:paraId="2E30447C" w14:textId="77777777" w:rsidTr="001A1ABD">
        <w:trPr>
          <w:trHeight w:val="274"/>
        </w:trPr>
        <w:tc>
          <w:tcPr>
            <w:tcW w:w="851" w:type="dxa"/>
            <w:tcBorders>
              <w:top w:val="single" w:sz="8" w:space="0" w:color="auto"/>
              <w:left w:val="nil"/>
              <w:bottom w:val="single" w:sz="4" w:space="0" w:color="auto"/>
              <w:right w:val="nil"/>
            </w:tcBorders>
            <w:shd w:val="clear" w:color="auto" w:fill="E7E6E6" w:themeFill="background2"/>
          </w:tcPr>
          <w:p w14:paraId="15E2BB21" w14:textId="77777777" w:rsidR="00783751" w:rsidRPr="00783751" w:rsidRDefault="00783751" w:rsidP="00783751">
            <w:pPr>
              <w:spacing w:line="256" w:lineRule="auto"/>
              <w:jc w:val="both"/>
              <w:rPr>
                <w:rFonts w:ascii="Times New Roman" w:eastAsia="DengXian" w:hAnsi="Times New Roman" w:cs="Times New Roman"/>
                <w:b/>
                <w:bCs/>
                <w:sz w:val="24"/>
                <w:szCs w:val="24"/>
              </w:rPr>
            </w:pPr>
          </w:p>
        </w:tc>
        <w:tc>
          <w:tcPr>
            <w:tcW w:w="1559" w:type="dxa"/>
            <w:tcBorders>
              <w:top w:val="single" w:sz="8" w:space="0" w:color="auto"/>
              <w:left w:val="nil"/>
              <w:bottom w:val="single" w:sz="8" w:space="0" w:color="auto"/>
              <w:right w:val="nil"/>
            </w:tcBorders>
            <w:shd w:val="clear" w:color="auto" w:fill="E7E6E6" w:themeFill="background2"/>
            <w:hideMark/>
          </w:tcPr>
          <w:p w14:paraId="36318F5F"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GO-ID</w:t>
            </w:r>
          </w:p>
        </w:tc>
        <w:tc>
          <w:tcPr>
            <w:tcW w:w="3827" w:type="dxa"/>
            <w:tcBorders>
              <w:top w:val="single" w:sz="8" w:space="0" w:color="auto"/>
              <w:left w:val="nil"/>
              <w:bottom w:val="single" w:sz="8" w:space="0" w:color="auto"/>
              <w:right w:val="nil"/>
            </w:tcBorders>
            <w:shd w:val="clear" w:color="auto" w:fill="E7E6E6" w:themeFill="background2"/>
            <w:hideMark/>
          </w:tcPr>
          <w:p w14:paraId="2656015B"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Molecular function</w:t>
            </w:r>
          </w:p>
        </w:tc>
        <w:tc>
          <w:tcPr>
            <w:tcW w:w="993" w:type="dxa"/>
            <w:tcBorders>
              <w:top w:val="single" w:sz="8" w:space="0" w:color="auto"/>
              <w:left w:val="nil"/>
              <w:bottom w:val="single" w:sz="8" w:space="0" w:color="auto"/>
              <w:right w:val="nil"/>
            </w:tcBorders>
            <w:shd w:val="clear" w:color="auto" w:fill="E7E6E6" w:themeFill="background2"/>
            <w:hideMark/>
          </w:tcPr>
          <w:p w14:paraId="4C7EB927"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 xml:space="preserve">List hits </w:t>
            </w:r>
          </w:p>
        </w:tc>
        <w:tc>
          <w:tcPr>
            <w:tcW w:w="992" w:type="dxa"/>
            <w:tcBorders>
              <w:top w:val="single" w:sz="8" w:space="0" w:color="auto"/>
              <w:left w:val="nil"/>
              <w:bottom w:val="single" w:sz="8" w:space="0" w:color="auto"/>
              <w:right w:val="nil"/>
            </w:tcBorders>
            <w:shd w:val="clear" w:color="auto" w:fill="E7E6E6" w:themeFill="background2"/>
            <w:hideMark/>
          </w:tcPr>
          <w:p w14:paraId="3491F6BE"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p value</w:t>
            </w:r>
          </w:p>
        </w:tc>
        <w:tc>
          <w:tcPr>
            <w:tcW w:w="992" w:type="dxa"/>
            <w:tcBorders>
              <w:top w:val="single" w:sz="8" w:space="0" w:color="auto"/>
              <w:left w:val="nil"/>
              <w:bottom w:val="single" w:sz="8" w:space="0" w:color="auto"/>
              <w:right w:val="nil"/>
            </w:tcBorders>
            <w:shd w:val="clear" w:color="auto" w:fill="E7E6E6" w:themeFill="background2"/>
            <w:hideMark/>
          </w:tcPr>
          <w:p w14:paraId="5EB3AE3D"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ES</w:t>
            </w:r>
          </w:p>
        </w:tc>
      </w:tr>
      <w:tr w:rsidR="00783751" w:rsidRPr="00783751" w14:paraId="7604AD69" w14:textId="77777777" w:rsidTr="001A1ABD">
        <w:trPr>
          <w:trHeight w:val="277"/>
        </w:trPr>
        <w:tc>
          <w:tcPr>
            <w:tcW w:w="851" w:type="dxa"/>
            <w:vMerge w:val="restart"/>
            <w:tcBorders>
              <w:top w:val="single" w:sz="4" w:space="0" w:color="auto"/>
              <w:left w:val="nil"/>
              <w:right w:val="nil"/>
            </w:tcBorders>
            <w:shd w:val="clear" w:color="auto" w:fill="E7E6E6" w:themeFill="background2"/>
          </w:tcPr>
          <w:p w14:paraId="0CC01939"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409460D2"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17532C36"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6CD3D7E0"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160D986D"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Down</w:t>
            </w:r>
          </w:p>
          <w:p w14:paraId="6D6469BD" w14:textId="77777777" w:rsidR="00783751" w:rsidRDefault="00783751" w:rsidP="00783751">
            <w:pPr>
              <w:spacing w:line="256" w:lineRule="auto"/>
              <w:jc w:val="both"/>
              <w:rPr>
                <w:rFonts w:ascii="Times New Roman" w:eastAsia="DengXian" w:hAnsi="Times New Roman" w:cs="Times New Roman"/>
                <w:sz w:val="24"/>
                <w:szCs w:val="24"/>
              </w:rPr>
            </w:pPr>
          </w:p>
          <w:p w14:paraId="59BF0ABD" w14:textId="77777777" w:rsidR="001A1ABD" w:rsidRDefault="001A1ABD" w:rsidP="001A1ABD">
            <w:pPr>
              <w:rPr>
                <w:rFonts w:ascii="Times New Roman" w:eastAsia="DengXian" w:hAnsi="Times New Roman" w:cs="Times New Roman"/>
                <w:sz w:val="24"/>
                <w:szCs w:val="24"/>
              </w:rPr>
            </w:pPr>
          </w:p>
          <w:p w14:paraId="229D3E61" w14:textId="146AA16A" w:rsidR="001A1ABD" w:rsidRPr="001A1ABD" w:rsidRDefault="001A1ABD" w:rsidP="001A1ABD">
            <w:pPr>
              <w:rPr>
                <w:rFonts w:ascii="Times New Roman" w:eastAsia="DengXian" w:hAnsi="Times New Roman" w:cs="Times New Roman"/>
                <w:sz w:val="24"/>
                <w:szCs w:val="24"/>
              </w:rPr>
            </w:pPr>
          </w:p>
        </w:tc>
        <w:tc>
          <w:tcPr>
            <w:tcW w:w="1559" w:type="dxa"/>
            <w:tcBorders>
              <w:top w:val="single" w:sz="8" w:space="0" w:color="auto"/>
              <w:left w:val="nil"/>
              <w:bottom w:val="nil"/>
              <w:right w:val="nil"/>
            </w:tcBorders>
            <w:hideMark/>
          </w:tcPr>
          <w:p w14:paraId="056ECC3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GO:0030170</w:t>
            </w:r>
          </w:p>
        </w:tc>
        <w:tc>
          <w:tcPr>
            <w:tcW w:w="3827" w:type="dxa"/>
            <w:tcBorders>
              <w:top w:val="single" w:sz="8" w:space="0" w:color="auto"/>
              <w:left w:val="nil"/>
              <w:bottom w:val="nil"/>
              <w:right w:val="nil"/>
            </w:tcBorders>
            <w:hideMark/>
          </w:tcPr>
          <w:p w14:paraId="069DC7B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pyridoxal phosphate binding</w:t>
            </w:r>
          </w:p>
        </w:tc>
        <w:tc>
          <w:tcPr>
            <w:tcW w:w="993" w:type="dxa"/>
            <w:tcBorders>
              <w:top w:val="single" w:sz="8" w:space="0" w:color="auto"/>
              <w:left w:val="nil"/>
              <w:bottom w:val="nil"/>
              <w:right w:val="nil"/>
            </w:tcBorders>
            <w:vAlign w:val="bottom"/>
            <w:hideMark/>
          </w:tcPr>
          <w:p w14:paraId="6E0411A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3</w:t>
            </w:r>
          </w:p>
        </w:tc>
        <w:tc>
          <w:tcPr>
            <w:tcW w:w="992" w:type="dxa"/>
            <w:tcBorders>
              <w:top w:val="single" w:sz="8" w:space="0" w:color="auto"/>
              <w:left w:val="nil"/>
              <w:bottom w:val="nil"/>
              <w:right w:val="nil"/>
            </w:tcBorders>
            <w:vAlign w:val="bottom"/>
            <w:hideMark/>
          </w:tcPr>
          <w:p w14:paraId="2D26CAE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0.002</w:t>
            </w:r>
          </w:p>
        </w:tc>
        <w:tc>
          <w:tcPr>
            <w:tcW w:w="992" w:type="dxa"/>
            <w:tcBorders>
              <w:top w:val="single" w:sz="8" w:space="0" w:color="auto"/>
              <w:left w:val="nil"/>
              <w:bottom w:val="nil"/>
              <w:right w:val="nil"/>
            </w:tcBorders>
            <w:vAlign w:val="bottom"/>
            <w:hideMark/>
          </w:tcPr>
          <w:p w14:paraId="4443BF0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5.22</w:t>
            </w:r>
          </w:p>
        </w:tc>
      </w:tr>
      <w:tr w:rsidR="00783751" w:rsidRPr="00783751" w14:paraId="2D40B750" w14:textId="77777777" w:rsidTr="001A1ABD">
        <w:tc>
          <w:tcPr>
            <w:tcW w:w="851" w:type="dxa"/>
            <w:vMerge/>
            <w:tcBorders>
              <w:left w:val="nil"/>
              <w:right w:val="nil"/>
            </w:tcBorders>
            <w:vAlign w:val="center"/>
            <w:hideMark/>
          </w:tcPr>
          <w:p w14:paraId="2C7D79A0"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59" w:type="dxa"/>
            <w:hideMark/>
          </w:tcPr>
          <w:p w14:paraId="64AFB8E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GO:0005001</w:t>
            </w:r>
          </w:p>
        </w:tc>
        <w:tc>
          <w:tcPr>
            <w:tcW w:w="3827" w:type="dxa"/>
            <w:hideMark/>
          </w:tcPr>
          <w:p w14:paraId="4456591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transmembrane receptor protein</w:t>
            </w:r>
          </w:p>
          <w:p w14:paraId="3FA42D35" w14:textId="77777777" w:rsidR="00783751" w:rsidRPr="00783751" w:rsidRDefault="00783751" w:rsidP="00783751">
            <w:pPr>
              <w:spacing w:line="256" w:lineRule="auto"/>
              <w:rPr>
                <w:rFonts w:ascii="Times New Roman" w:eastAsia="Times New Roman" w:hAnsi="Times New Roman" w:cs="Times New Roman"/>
                <w:color w:val="000000"/>
              </w:rPr>
            </w:pPr>
            <w:r w:rsidRPr="00783751">
              <w:rPr>
                <w:rFonts w:ascii="Times New Roman" w:eastAsia="DengXian" w:hAnsi="Times New Roman" w:cs="Times New Roman"/>
                <w:sz w:val="24"/>
                <w:szCs w:val="24"/>
              </w:rPr>
              <w:t>tyrosine phosphatase activity</w:t>
            </w:r>
          </w:p>
        </w:tc>
        <w:tc>
          <w:tcPr>
            <w:tcW w:w="993" w:type="dxa"/>
            <w:vAlign w:val="bottom"/>
            <w:hideMark/>
          </w:tcPr>
          <w:p w14:paraId="1867150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3</w:t>
            </w:r>
          </w:p>
        </w:tc>
        <w:tc>
          <w:tcPr>
            <w:tcW w:w="992" w:type="dxa"/>
            <w:vAlign w:val="bottom"/>
            <w:hideMark/>
          </w:tcPr>
          <w:p w14:paraId="459EB86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0.003</w:t>
            </w:r>
          </w:p>
        </w:tc>
        <w:tc>
          <w:tcPr>
            <w:tcW w:w="992" w:type="dxa"/>
            <w:vAlign w:val="bottom"/>
            <w:hideMark/>
          </w:tcPr>
          <w:p w14:paraId="751477B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4.97</w:t>
            </w:r>
          </w:p>
        </w:tc>
      </w:tr>
      <w:tr w:rsidR="00783751" w:rsidRPr="00783751" w14:paraId="13840ECE" w14:textId="77777777" w:rsidTr="001A1ABD">
        <w:tc>
          <w:tcPr>
            <w:tcW w:w="851" w:type="dxa"/>
            <w:vMerge/>
            <w:tcBorders>
              <w:left w:val="nil"/>
              <w:right w:val="nil"/>
            </w:tcBorders>
            <w:vAlign w:val="center"/>
            <w:hideMark/>
          </w:tcPr>
          <w:p w14:paraId="26C55533"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59" w:type="dxa"/>
            <w:hideMark/>
          </w:tcPr>
          <w:p w14:paraId="7B6256E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GO:0051015</w:t>
            </w:r>
          </w:p>
        </w:tc>
        <w:tc>
          <w:tcPr>
            <w:tcW w:w="3827" w:type="dxa"/>
            <w:hideMark/>
          </w:tcPr>
          <w:p w14:paraId="06AC997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actin filament binding</w:t>
            </w:r>
          </w:p>
        </w:tc>
        <w:tc>
          <w:tcPr>
            <w:tcW w:w="993" w:type="dxa"/>
            <w:vAlign w:val="bottom"/>
            <w:hideMark/>
          </w:tcPr>
          <w:p w14:paraId="2687161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4</w:t>
            </w:r>
          </w:p>
        </w:tc>
        <w:tc>
          <w:tcPr>
            <w:tcW w:w="992" w:type="dxa"/>
            <w:vAlign w:val="bottom"/>
            <w:hideMark/>
          </w:tcPr>
          <w:p w14:paraId="2768016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0.004</w:t>
            </w:r>
          </w:p>
        </w:tc>
        <w:tc>
          <w:tcPr>
            <w:tcW w:w="992" w:type="dxa"/>
            <w:vAlign w:val="bottom"/>
            <w:hideMark/>
          </w:tcPr>
          <w:p w14:paraId="5C0A55A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3.72</w:t>
            </w:r>
          </w:p>
        </w:tc>
      </w:tr>
      <w:tr w:rsidR="00783751" w:rsidRPr="00783751" w14:paraId="31812578" w14:textId="77777777" w:rsidTr="001A1ABD">
        <w:tc>
          <w:tcPr>
            <w:tcW w:w="851" w:type="dxa"/>
            <w:vMerge/>
            <w:tcBorders>
              <w:left w:val="nil"/>
              <w:right w:val="nil"/>
            </w:tcBorders>
            <w:vAlign w:val="center"/>
            <w:hideMark/>
          </w:tcPr>
          <w:p w14:paraId="4C38BE57"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59" w:type="dxa"/>
            <w:hideMark/>
          </w:tcPr>
          <w:p w14:paraId="37EAF0B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GO:0004725</w:t>
            </w:r>
          </w:p>
        </w:tc>
        <w:tc>
          <w:tcPr>
            <w:tcW w:w="3827" w:type="dxa"/>
            <w:hideMark/>
          </w:tcPr>
          <w:p w14:paraId="4B215F8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protein tyrosine phosphatase activity</w:t>
            </w:r>
          </w:p>
        </w:tc>
        <w:tc>
          <w:tcPr>
            <w:tcW w:w="993" w:type="dxa"/>
            <w:vAlign w:val="bottom"/>
            <w:hideMark/>
          </w:tcPr>
          <w:p w14:paraId="5A5B20C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4</w:t>
            </w:r>
          </w:p>
        </w:tc>
        <w:tc>
          <w:tcPr>
            <w:tcW w:w="992" w:type="dxa"/>
            <w:vAlign w:val="bottom"/>
            <w:hideMark/>
          </w:tcPr>
          <w:p w14:paraId="75053E7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0.019</w:t>
            </w:r>
          </w:p>
        </w:tc>
        <w:tc>
          <w:tcPr>
            <w:tcW w:w="992" w:type="dxa"/>
            <w:vAlign w:val="bottom"/>
            <w:hideMark/>
          </w:tcPr>
          <w:p w14:paraId="653B5D8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2.57</w:t>
            </w:r>
          </w:p>
        </w:tc>
      </w:tr>
      <w:tr w:rsidR="00783751" w:rsidRPr="00783751" w14:paraId="57E1BCA4" w14:textId="77777777" w:rsidTr="001A1ABD">
        <w:tc>
          <w:tcPr>
            <w:tcW w:w="851" w:type="dxa"/>
            <w:vMerge/>
            <w:tcBorders>
              <w:left w:val="nil"/>
              <w:right w:val="nil"/>
            </w:tcBorders>
            <w:vAlign w:val="center"/>
            <w:hideMark/>
          </w:tcPr>
          <w:p w14:paraId="4287435C"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59" w:type="dxa"/>
            <w:hideMark/>
          </w:tcPr>
          <w:p w14:paraId="5A30074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GO:0003779</w:t>
            </w:r>
          </w:p>
        </w:tc>
        <w:tc>
          <w:tcPr>
            <w:tcW w:w="3827" w:type="dxa"/>
            <w:hideMark/>
          </w:tcPr>
          <w:p w14:paraId="7F94D78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actin binding</w:t>
            </w:r>
          </w:p>
        </w:tc>
        <w:tc>
          <w:tcPr>
            <w:tcW w:w="993" w:type="dxa"/>
            <w:vAlign w:val="bottom"/>
            <w:hideMark/>
          </w:tcPr>
          <w:p w14:paraId="0C1C7B7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4</w:t>
            </w:r>
          </w:p>
        </w:tc>
        <w:tc>
          <w:tcPr>
            <w:tcW w:w="992" w:type="dxa"/>
            <w:vAlign w:val="bottom"/>
            <w:hideMark/>
          </w:tcPr>
          <w:p w14:paraId="3BB8FA4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0.029</w:t>
            </w:r>
          </w:p>
        </w:tc>
        <w:tc>
          <w:tcPr>
            <w:tcW w:w="992" w:type="dxa"/>
            <w:vAlign w:val="bottom"/>
            <w:hideMark/>
          </w:tcPr>
          <w:p w14:paraId="4265D67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2.32</w:t>
            </w:r>
          </w:p>
        </w:tc>
      </w:tr>
      <w:tr w:rsidR="00783751" w:rsidRPr="00783751" w14:paraId="74BC6A5D" w14:textId="77777777" w:rsidTr="001A1ABD">
        <w:tc>
          <w:tcPr>
            <w:tcW w:w="851" w:type="dxa"/>
            <w:vMerge/>
            <w:tcBorders>
              <w:left w:val="nil"/>
              <w:right w:val="nil"/>
            </w:tcBorders>
            <w:vAlign w:val="center"/>
            <w:hideMark/>
          </w:tcPr>
          <w:p w14:paraId="0A0ED3DF"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59" w:type="dxa"/>
            <w:hideMark/>
          </w:tcPr>
          <w:p w14:paraId="75E2C1E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GO:0016491</w:t>
            </w:r>
          </w:p>
        </w:tc>
        <w:tc>
          <w:tcPr>
            <w:tcW w:w="3827" w:type="dxa"/>
            <w:hideMark/>
          </w:tcPr>
          <w:p w14:paraId="1735244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oxidoreductase activity</w:t>
            </w:r>
          </w:p>
        </w:tc>
        <w:tc>
          <w:tcPr>
            <w:tcW w:w="993" w:type="dxa"/>
            <w:vAlign w:val="bottom"/>
            <w:hideMark/>
          </w:tcPr>
          <w:p w14:paraId="6CBE0A6A"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Calibri" w:eastAsia="DengXian" w:hAnsi="Calibri" w:cs="Calibri"/>
                <w:color w:val="000000"/>
              </w:rPr>
              <w:t>3</w:t>
            </w:r>
          </w:p>
        </w:tc>
        <w:tc>
          <w:tcPr>
            <w:tcW w:w="992" w:type="dxa"/>
            <w:vAlign w:val="bottom"/>
            <w:hideMark/>
          </w:tcPr>
          <w:p w14:paraId="51A2750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0.035</w:t>
            </w:r>
          </w:p>
        </w:tc>
        <w:tc>
          <w:tcPr>
            <w:tcW w:w="992" w:type="dxa"/>
            <w:vAlign w:val="bottom"/>
            <w:hideMark/>
          </w:tcPr>
          <w:p w14:paraId="607146F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2.43</w:t>
            </w:r>
          </w:p>
        </w:tc>
      </w:tr>
      <w:tr w:rsidR="00783751" w:rsidRPr="00783751" w14:paraId="04E6280F" w14:textId="77777777" w:rsidTr="001A1ABD">
        <w:tc>
          <w:tcPr>
            <w:tcW w:w="851" w:type="dxa"/>
            <w:vMerge/>
            <w:tcBorders>
              <w:left w:val="nil"/>
              <w:right w:val="nil"/>
            </w:tcBorders>
            <w:vAlign w:val="center"/>
            <w:hideMark/>
          </w:tcPr>
          <w:p w14:paraId="7B495C8E"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59" w:type="dxa"/>
            <w:hideMark/>
          </w:tcPr>
          <w:p w14:paraId="4870ADA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GO:0005509</w:t>
            </w:r>
          </w:p>
        </w:tc>
        <w:tc>
          <w:tcPr>
            <w:tcW w:w="3827" w:type="dxa"/>
            <w:hideMark/>
          </w:tcPr>
          <w:p w14:paraId="25C268B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 ion binding</w:t>
            </w:r>
          </w:p>
        </w:tc>
        <w:tc>
          <w:tcPr>
            <w:tcW w:w="993" w:type="dxa"/>
            <w:vAlign w:val="bottom"/>
            <w:hideMark/>
          </w:tcPr>
          <w:p w14:paraId="2E38CD5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13</w:t>
            </w:r>
          </w:p>
        </w:tc>
        <w:tc>
          <w:tcPr>
            <w:tcW w:w="992" w:type="dxa"/>
            <w:vAlign w:val="bottom"/>
            <w:hideMark/>
          </w:tcPr>
          <w:p w14:paraId="542947C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0.036</w:t>
            </w:r>
          </w:p>
        </w:tc>
        <w:tc>
          <w:tcPr>
            <w:tcW w:w="992" w:type="dxa"/>
            <w:vAlign w:val="bottom"/>
            <w:hideMark/>
          </w:tcPr>
          <w:p w14:paraId="4EB4B08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1.57</w:t>
            </w:r>
          </w:p>
        </w:tc>
      </w:tr>
      <w:tr w:rsidR="00783751" w:rsidRPr="00783751" w14:paraId="782E3D1F" w14:textId="77777777" w:rsidTr="001A1ABD">
        <w:tc>
          <w:tcPr>
            <w:tcW w:w="851" w:type="dxa"/>
            <w:vMerge/>
            <w:tcBorders>
              <w:left w:val="nil"/>
              <w:bottom w:val="single" w:sz="4" w:space="0" w:color="auto"/>
              <w:right w:val="nil"/>
            </w:tcBorders>
            <w:vAlign w:val="center"/>
            <w:hideMark/>
          </w:tcPr>
          <w:p w14:paraId="0C9B6D37"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59" w:type="dxa"/>
            <w:tcBorders>
              <w:top w:val="nil"/>
              <w:left w:val="nil"/>
              <w:bottom w:val="single" w:sz="8" w:space="0" w:color="auto"/>
              <w:right w:val="nil"/>
            </w:tcBorders>
            <w:hideMark/>
          </w:tcPr>
          <w:p w14:paraId="41B99F7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GO:0003735</w:t>
            </w:r>
          </w:p>
        </w:tc>
        <w:tc>
          <w:tcPr>
            <w:tcW w:w="3827" w:type="dxa"/>
            <w:tcBorders>
              <w:top w:val="nil"/>
              <w:left w:val="nil"/>
              <w:bottom w:val="single" w:sz="8" w:space="0" w:color="auto"/>
              <w:right w:val="nil"/>
            </w:tcBorders>
            <w:hideMark/>
          </w:tcPr>
          <w:p w14:paraId="092657F8" w14:textId="77777777" w:rsidR="00783751" w:rsidRPr="00783751" w:rsidRDefault="00783751" w:rsidP="00783751">
            <w:pPr>
              <w:spacing w:line="256" w:lineRule="auto"/>
              <w:rPr>
                <w:rFonts w:ascii="Calibri" w:eastAsia="DengXian" w:hAnsi="Calibri" w:cs="Calibri"/>
                <w:color w:val="000000"/>
              </w:rPr>
            </w:pPr>
            <w:r w:rsidRPr="00783751">
              <w:rPr>
                <w:rFonts w:ascii="Calibri" w:eastAsia="DengXian" w:hAnsi="Calibri" w:cs="Calibri"/>
                <w:color w:val="000000"/>
              </w:rPr>
              <w:t>structural constituent of ribosome</w:t>
            </w:r>
          </w:p>
        </w:tc>
        <w:tc>
          <w:tcPr>
            <w:tcW w:w="993" w:type="dxa"/>
            <w:tcBorders>
              <w:top w:val="nil"/>
              <w:left w:val="nil"/>
              <w:bottom w:val="single" w:sz="8" w:space="0" w:color="auto"/>
              <w:right w:val="nil"/>
            </w:tcBorders>
            <w:vAlign w:val="bottom"/>
            <w:hideMark/>
          </w:tcPr>
          <w:p w14:paraId="1F09752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3</w:t>
            </w:r>
          </w:p>
        </w:tc>
        <w:tc>
          <w:tcPr>
            <w:tcW w:w="992" w:type="dxa"/>
            <w:tcBorders>
              <w:top w:val="nil"/>
              <w:left w:val="nil"/>
              <w:bottom w:val="single" w:sz="8" w:space="0" w:color="auto"/>
              <w:right w:val="nil"/>
            </w:tcBorders>
            <w:vAlign w:val="bottom"/>
            <w:hideMark/>
          </w:tcPr>
          <w:p w14:paraId="48DF10A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0.049</w:t>
            </w:r>
          </w:p>
        </w:tc>
        <w:tc>
          <w:tcPr>
            <w:tcW w:w="992" w:type="dxa"/>
            <w:tcBorders>
              <w:top w:val="nil"/>
              <w:left w:val="nil"/>
              <w:bottom w:val="single" w:sz="8" w:space="0" w:color="auto"/>
              <w:right w:val="nil"/>
            </w:tcBorders>
            <w:vAlign w:val="bottom"/>
            <w:hideMark/>
          </w:tcPr>
          <w:p w14:paraId="308EFA8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Calibri"/>
                <w:color w:val="000000"/>
              </w:rPr>
              <w:t>2.18</w:t>
            </w:r>
          </w:p>
        </w:tc>
      </w:tr>
      <w:tr w:rsidR="00783751" w:rsidRPr="00783751" w14:paraId="46DA5916" w14:textId="77777777" w:rsidTr="001A1ABD">
        <w:trPr>
          <w:trHeight w:val="277"/>
        </w:trPr>
        <w:tc>
          <w:tcPr>
            <w:tcW w:w="851" w:type="dxa"/>
            <w:tcBorders>
              <w:top w:val="single" w:sz="4" w:space="0" w:color="auto"/>
              <w:left w:val="nil"/>
              <w:bottom w:val="single" w:sz="8" w:space="0" w:color="auto"/>
              <w:right w:val="nil"/>
            </w:tcBorders>
            <w:shd w:val="clear" w:color="auto" w:fill="E7E6E6" w:themeFill="background2"/>
            <w:hideMark/>
          </w:tcPr>
          <w:p w14:paraId="20EBC8EC"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Up</w:t>
            </w:r>
          </w:p>
        </w:tc>
        <w:tc>
          <w:tcPr>
            <w:tcW w:w="1559" w:type="dxa"/>
            <w:tcBorders>
              <w:top w:val="single" w:sz="8" w:space="0" w:color="auto"/>
              <w:left w:val="nil"/>
              <w:bottom w:val="single" w:sz="8" w:space="0" w:color="auto"/>
              <w:right w:val="nil"/>
            </w:tcBorders>
            <w:vAlign w:val="bottom"/>
            <w:hideMark/>
          </w:tcPr>
          <w:p w14:paraId="1087C68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GO:0005509</w:t>
            </w:r>
          </w:p>
        </w:tc>
        <w:tc>
          <w:tcPr>
            <w:tcW w:w="3827" w:type="dxa"/>
            <w:tcBorders>
              <w:top w:val="single" w:sz="8" w:space="0" w:color="auto"/>
              <w:left w:val="nil"/>
              <w:bottom w:val="single" w:sz="8" w:space="0" w:color="auto"/>
              <w:right w:val="nil"/>
            </w:tcBorders>
            <w:vAlign w:val="bottom"/>
            <w:hideMark/>
          </w:tcPr>
          <w:p w14:paraId="43D8C74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calcium ion binding</w:t>
            </w:r>
          </w:p>
        </w:tc>
        <w:tc>
          <w:tcPr>
            <w:tcW w:w="993" w:type="dxa"/>
            <w:tcBorders>
              <w:top w:val="single" w:sz="8" w:space="0" w:color="auto"/>
              <w:left w:val="nil"/>
              <w:bottom w:val="single" w:sz="8" w:space="0" w:color="auto"/>
              <w:right w:val="nil"/>
            </w:tcBorders>
            <w:vAlign w:val="bottom"/>
            <w:hideMark/>
          </w:tcPr>
          <w:p w14:paraId="6E6176C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4</w:t>
            </w:r>
          </w:p>
        </w:tc>
        <w:tc>
          <w:tcPr>
            <w:tcW w:w="992" w:type="dxa"/>
            <w:tcBorders>
              <w:top w:val="single" w:sz="8" w:space="0" w:color="auto"/>
              <w:left w:val="nil"/>
              <w:bottom w:val="single" w:sz="8" w:space="0" w:color="auto"/>
              <w:right w:val="nil"/>
            </w:tcBorders>
            <w:vAlign w:val="bottom"/>
            <w:hideMark/>
          </w:tcPr>
          <w:p w14:paraId="2C17CDC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0.011</w:t>
            </w:r>
          </w:p>
        </w:tc>
        <w:tc>
          <w:tcPr>
            <w:tcW w:w="992" w:type="dxa"/>
            <w:tcBorders>
              <w:top w:val="single" w:sz="8" w:space="0" w:color="auto"/>
              <w:left w:val="nil"/>
              <w:bottom w:val="single" w:sz="8" w:space="0" w:color="auto"/>
              <w:right w:val="nil"/>
            </w:tcBorders>
            <w:vAlign w:val="bottom"/>
            <w:hideMark/>
          </w:tcPr>
          <w:p w14:paraId="283CFD9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2.82</w:t>
            </w:r>
          </w:p>
        </w:tc>
      </w:tr>
    </w:tbl>
    <w:p w14:paraId="41986DCB" w14:textId="77777777" w:rsidR="00783751" w:rsidRPr="00783751" w:rsidRDefault="00783751" w:rsidP="00783751">
      <w:pPr>
        <w:spacing w:line="256" w:lineRule="auto"/>
        <w:ind w:firstLine="720"/>
        <w:jc w:val="both"/>
        <w:rPr>
          <w:rFonts w:ascii="Times New Roman" w:eastAsia="DengXian" w:hAnsi="Times New Roman" w:cs="Times New Roman"/>
          <w:color w:val="333333"/>
          <w:sz w:val="24"/>
          <w:szCs w:val="24"/>
          <w:shd w:val="clear" w:color="auto" w:fill="FFFFFF"/>
        </w:rPr>
      </w:pPr>
    </w:p>
    <w:p w14:paraId="0FB8E58F" w14:textId="4CD6AC36" w:rsidR="00783751" w:rsidRDefault="00783751" w:rsidP="00783751">
      <w:pPr>
        <w:spacing w:line="256" w:lineRule="auto"/>
        <w:ind w:firstLine="720"/>
        <w:jc w:val="both"/>
        <w:rPr>
          <w:rFonts w:ascii="Times New Roman" w:eastAsia="DengXian" w:hAnsi="Times New Roman" w:cs="Times New Roman"/>
          <w:color w:val="333333"/>
          <w:sz w:val="24"/>
          <w:szCs w:val="24"/>
          <w:shd w:val="clear" w:color="auto" w:fill="FFFFFF"/>
        </w:rPr>
      </w:pPr>
      <w:r w:rsidRPr="00783751">
        <w:rPr>
          <w:rFonts w:ascii="Times New Roman" w:eastAsia="DengXian" w:hAnsi="Times New Roman" w:cs="Times New Roman"/>
          <w:color w:val="333333"/>
          <w:sz w:val="24"/>
          <w:szCs w:val="24"/>
          <w:shd w:val="clear" w:color="auto" w:fill="FFFFFF"/>
        </w:rPr>
        <w:t xml:space="preserve">The fisher algorithm was used to enrich molecular function for differentially expressed genes between pH 7.4 and control. TopGO was used to draw directed acyclic graphs of the enriched term. The topGO directed acyclic graph can directly display the GO nodes (Term) of the differential expression gene enrichment and their hierarchical relationship. It is a graphical display of the results of the GO enrichment analysis of differential expression genes. </w:t>
      </w:r>
    </w:p>
    <w:p w14:paraId="62997732" w14:textId="0181E980" w:rsidR="00F22741" w:rsidRPr="00783751" w:rsidRDefault="00F22741" w:rsidP="00783751">
      <w:pPr>
        <w:spacing w:line="256" w:lineRule="auto"/>
        <w:ind w:firstLine="720"/>
        <w:jc w:val="both"/>
        <w:rPr>
          <w:rFonts w:ascii="Times New Roman" w:eastAsia="DengXian" w:hAnsi="Times New Roman" w:cs="Times New Roman"/>
          <w:sz w:val="24"/>
          <w:szCs w:val="24"/>
        </w:rPr>
      </w:pPr>
    </w:p>
    <w:p w14:paraId="434B462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Times New Roman"/>
          <w:noProof/>
        </w:rPr>
        <w:lastRenderedPageBreak/>
        <w:drawing>
          <wp:inline distT="0" distB="0" distL="0" distR="0" wp14:anchorId="0C1789D5" wp14:editId="7E0F674C">
            <wp:extent cx="5661660" cy="566166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1660" cy="5661660"/>
                    </a:xfrm>
                    <a:prstGeom prst="rect">
                      <a:avLst/>
                    </a:prstGeom>
                    <a:noFill/>
                    <a:ln>
                      <a:noFill/>
                    </a:ln>
                  </pic:spPr>
                </pic:pic>
              </a:graphicData>
            </a:graphic>
          </wp:inline>
        </w:drawing>
      </w:r>
    </w:p>
    <w:p w14:paraId="39CE867B" w14:textId="0D21B0B5"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w:t>
      </w:r>
      <w:r w:rsidR="00774B0D">
        <w:rPr>
          <w:rFonts w:ascii="Times New Roman" w:eastAsia="DengXian" w:hAnsi="Times New Roman" w:cs="Times New Roman"/>
          <w:b/>
          <w:bCs/>
          <w:sz w:val="24"/>
          <w:szCs w:val="24"/>
        </w:rPr>
        <w:t>9</w:t>
      </w:r>
      <w:r w:rsidRPr="00783751">
        <w:rPr>
          <w:rFonts w:ascii="Times New Roman" w:eastAsia="DengXian" w:hAnsi="Times New Roman" w:cs="Times New Roman"/>
          <w:sz w:val="24"/>
          <w:szCs w:val="24"/>
        </w:rPr>
        <w:t xml:space="preserve">: </w:t>
      </w:r>
      <w:r w:rsidRPr="00783751">
        <w:rPr>
          <w:rFonts w:ascii="Times New Roman" w:eastAsia="DengXian" w:hAnsi="Times New Roman" w:cs="Times New Roman"/>
          <w:b/>
          <w:bCs/>
          <w:sz w:val="24"/>
          <w:szCs w:val="24"/>
        </w:rPr>
        <w:t>Differential gene topGO directed acyclic graph display</w:t>
      </w:r>
      <w:r w:rsidRPr="00783751">
        <w:rPr>
          <w:rFonts w:ascii="Times New Roman" w:eastAsia="DengXian" w:hAnsi="Times New Roman" w:cs="Times New Roman"/>
          <w:sz w:val="24"/>
          <w:szCs w:val="24"/>
        </w:rPr>
        <w:t>: the most significant 10 nodes are represented by rectangles. The colour of the rectangle represents the saliency of enrichment, from yellow to red the saliency becomes higher and higher. The basic information of each node is displayed in the corresponding graph as GO ID and GO term. Top molecular function or GO terms from the figure marked in red are: 1) GO:0003779 – actin binding 2) GO:0016812 – hydrolase activity 3) GO:0061507 – cyclic GMP-AMP binding 4) GO:0035438 – cyclic di GMP binding 5) GO:0016500 – protein hormone receptor binding. The most salient nodes from this figure are provided in Table S</w:t>
      </w:r>
      <w:r w:rsidR="00AE488A">
        <w:rPr>
          <w:rFonts w:ascii="Times New Roman" w:eastAsia="DengXian" w:hAnsi="Times New Roman" w:cs="Times New Roman"/>
          <w:sz w:val="24"/>
          <w:szCs w:val="24"/>
        </w:rPr>
        <w:t>8</w:t>
      </w:r>
      <w:r w:rsidRPr="00783751">
        <w:rPr>
          <w:rFonts w:ascii="Times New Roman" w:eastAsia="DengXian" w:hAnsi="Times New Roman" w:cs="Times New Roman"/>
          <w:sz w:val="24"/>
          <w:szCs w:val="24"/>
        </w:rPr>
        <w:t xml:space="preserve">. </w:t>
      </w:r>
    </w:p>
    <w:p w14:paraId="15C06EDB" w14:textId="77777777" w:rsidR="00CF2DB2" w:rsidRDefault="00CF2DB2" w:rsidP="00783751">
      <w:pPr>
        <w:spacing w:line="256" w:lineRule="auto"/>
        <w:jc w:val="both"/>
        <w:rPr>
          <w:rFonts w:ascii="Times New Roman" w:eastAsia="DengXian" w:hAnsi="Times New Roman" w:cs="Times New Roman"/>
          <w:b/>
          <w:bCs/>
          <w:sz w:val="24"/>
          <w:szCs w:val="24"/>
        </w:rPr>
      </w:pPr>
    </w:p>
    <w:p w14:paraId="75A182EB" w14:textId="77777777" w:rsidR="00CF2DB2" w:rsidRDefault="00CF2DB2" w:rsidP="00783751">
      <w:pPr>
        <w:spacing w:line="256" w:lineRule="auto"/>
        <w:jc w:val="both"/>
        <w:rPr>
          <w:rFonts w:ascii="Times New Roman" w:eastAsia="DengXian" w:hAnsi="Times New Roman" w:cs="Times New Roman"/>
          <w:b/>
          <w:bCs/>
          <w:sz w:val="24"/>
          <w:szCs w:val="24"/>
        </w:rPr>
      </w:pPr>
    </w:p>
    <w:p w14:paraId="39D66EF2" w14:textId="77777777" w:rsidR="00CF2DB2" w:rsidRDefault="00CF2DB2" w:rsidP="00783751">
      <w:pPr>
        <w:spacing w:line="256" w:lineRule="auto"/>
        <w:jc w:val="both"/>
        <w:rPr>
          <w:rFonts w:ascii="Times New Roman" w:eastAsia="DengXian" w:hAnsi="Times New Roman" w:cs="Times New Roman"/>
          <w:b/>
          <w:bCs/>
          <w:sz w:val="24"/>
          <w:szCs w:val="24"/>
        </w:rPr>
      </w:pPr>
    </w:p>
    <w:p w14:paraId="0DDC6794" w14:textId="77777777" w:rsidR="00CF2DB2" w:rsidRDefault="00CF2DB2" w:rsidP="00783751">
      <w:pPr>
        <w:spacing w:line="256" w:lineRule="auto"/>
        <w:jc w:val="both"/>
        <w:rPr>
          <w:rFonts w:ascii="Times New Roman" w:eastAsia="DengXian" w:hAnsi="Times New Roman" w:cs="Times New Roman"/>
          <w:b/>
          <w:bCs/>
          <w:sz w:val="24"/>
          <w:szCs w:val="24"/>
        </w:rPr>
      </w:pPr>
    </w:p>
    <w:p w14:paraId="4309E763" w14:textId="014295E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lastRenderedPageBreak/>
        <w:t>Table S</w:t>
      </w:r>
      <w:r w:rsidR="003720FB">
        <w:rPr>
          <w:rFonts w:ascii="Times New Roman" w:eastAsia="DengXian" w:hAnsi="Times New Roman" w:cs="Times New Roman"/>
          <w:b/>
          <w:bCs/>
          <w:sz w:val="24"/>
          <w:szCs w:val="24"/>
        </w:rPr>
        <w:t>9</w:t>
      </w:r>
      <w:r w:rsidRPr="00783751">
        <w:rPr>
          <w:rFonts w:ascii="Times New Roman" w:eastAsia="DengXian" w:hAnsi="Times New Roman" w:cs="Times New Roman"/>
          <w:b/>
          <w:bCs/>
          <w:sz w:val="24"/>
          <w:szCs w:val="24"/>
        </w:rPr>
        <w:t>: Top ten molecular functional categories identified from all the DEGs by GO enrichment (acyclic graph display)</w:t>
      </w:r>
    </w:p>
    <w:tbl>
      <w:tblPr>
        <w:tblW w:w="0" w:type="auto"/>
        <w:jc w:val="center"/>
        <w:tblLook w:val="04A0" w:firstRow="1" w:lastRow="0" w:firstColumn="1" w:lastColumn="0" w:noHBand="0" w:noVBand="1"/>
      </w:tblPr>
      <w:tblGrid>
        <w:gridCol w:w="923"/>
        <w:gridCol w:w="2117"/>
        <w:gridCol w:w="3476"/>
      </w:tblGrid>
      <w:tr w:rsidR="00783751" w:rsidRPr="00783751" w14:paraId="467F6B6E" w14:textId="77777777" w:rsidTr="00783751">
        <w:trPr>
          <w:jc w:val="center"/>
        </w:trPr>
        <w:tc>
          <w:tcPr>
            <w:tcW w:w="923" w:type="dxa"/>
            <w:tcBorders>
              <w:top w:val="single" w:sz="18" w:space="0" w:color="auto"/>
              <w:left w:val="nil"/>
              <w:bottom w:val="single" w:sz="18" w:space="0" w:color="auto"/>
              <w:right w:val="nil"/>
            </w:tcBorders>
            <w:shd w:val="clear" w:color="auto" w:fill="E7E6E6" w:themeFill="background2"/>
            <w:hideMark/>
          </w:tcPr>
          <w:p w14:paraId="6DFE9E7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Code</w:t>
            </w:r>
          </w:p>
        </w:tc>
        <w:tc>
          <w:tcPr>
            <w:tcW w:w="2117" w:type="dxa"/>
            <w:tcBorders>
              <w:top w:val="single" w:sz="18" w:space="0" w:color="auto"/>
              <w:left w:val="nil"/>
              <w:bottom w:val="single" w:sz="18" w:space="0" w:color="auto"/>
              <w:right w:val="nil"/>
            </w:tcBorders>
            <w:shd w:val="clear" w:color="auto" w:fill="E7E6E6" w:themeFill="background2"/>
            <w:hideMark/>
          </w:tcPr>
          <w:p w14:paraId="5C127C2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GO-ID</w:t>
            </w:r>
          </w:p>
        </w:tc>
        <w:tc>
          <w:tcPr>
            <w:tcW w:w="3476" w:type="dxa"/>
            <w:tcBorders>
              <w:top w:val="single" w:sz="18" w:space="0" w:color="auto"/>
              <w:left w:val="nil"/>
              <w:bottom w:val="single" w:sz="18" w:space="0" w:color="auto"/>
              <w:right w:val="nil"/>
            </w:tcBorders>
            <w:shd w:val="clear" w:color="auto" w:fill="E7E6E6" w:themeFill="background2"/>
            <w:hideMark/>
          </w:tcPr>
          <w:p w14:paraId="4C32735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Molecular function</w:t>
            </w:r>
          </w:p>
        </w:tc>
      </w:tr>
      <w:tr w:rsidR="00783751" w:rsidRPr="00783751" w14:paraId="56DBCB4C" w14:textId="77777777" w:rsidTr="00783751">
        <w:trPr>
          <w:jc w:val="center"/>
        </w:trPr>
        <w:tc>
          <w:tcPr>
            <w:tcW w:w="923" w:type="dxa"/>
            <w:vMerge w:val="restart"/>
            <w:tcBorders>
              <w:top w:val="single" w:sz="18" w:space="0" w:color="auto"/>
              <w:left w:val="nil"/>
              <w:bottom w:val="single" w:sz="4" w:space="0" w:color="auto"/>
              <w:right w:val="nil"/>
            </w:tcBorders>
          </w:tcPr>
          <w:p w14:paraId="214935DA" w14:textId="77777777" w:rsidR="00783751" w:rsidRPr="00783751" w:rsidRDefault="00783751" w:rsidP="00783751">
            <w:pPr>
              <w:spacing w:line="256" w:lineRule="auto"/>
              <w:rPr>
                <w:rFonts w:ascii="Times New Roman" w:eastAsia="DengXian" w:hAnsi="Times New Roman" w:cs="Times New Roman"/>
                <w:sz w:val="24"/>
                <w:szCs w:val="24"/>
              </w:rPr>
            </w:pPr>
          </w:p>
          <w:p w14:paraId="10A3AC56" w14:textId="77777777" w:rsidR="00783751" w:rsidRPr="00783751" w:rsidRDefault="00783751" w:rsidP="00783751">
            <w:pPr>
              <w:spacing w:line="256" w:lineRule="auto"/>
              <w:rPr>
                <w:rFonts w:ascii="Times New Roman" w:eastAsia="DengXian" w:hAnsi="Times New Roman" w:cs="Times New Roman"/>
                <w:sz w:val="24"/>
                <w:szCs w:val="24"/>
              </w:rPr>
            </w:pPr>
          </w:p>
          <w:p w14:paraId="7217254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Red</w:t>
            </w:r>
          </w:p>
        </w:tc>
        <w:tc>
          <w:tcPr>
            <w:tcW w:w="2117" w:type="dxa"/>
            <w:tcBorders>
              <w:top w:val="single" w:sz="18" w:space="0" w:color="auto"/>
              <w:left w:val="nil"/>
              <w:bottom w:val="nil"/>
              <w:right w:val="nil"/>
            </w:tcBorders>
            <w:hideMark/>
          </w:tcPr>
          <w:p w14:paraId="7CFECE7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GO:0003779</w:t>
            </w:r>
          </w:p>
        </w:tc>
        <w:tc>
          <w:tcPr>
            <w:tcW w:w="3476" w:type="dxa"/>
            <w:tcBorders>
              <w:top w:val="single" w:sz="18" w:space="0" w:color="auto"/>
              <w:left w:val="nil"/>
              <w:bottom w:val="nil"/>
              <w:right w:val="nil"/>
            </w:tcBorders>
            <w:hideMark/>
          </w:tcPr>
          <w:p w14:paraId="5642AC6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Actin binding</w:t>
            </w:r>
          </w:p>
        </w:tc>
      </w:tr>
      <w:tr w:rsidR="00783751" w:rsidRPr="00783751" w14:paraId="7738609C" w14:textId="77777777" w:rsidTr="00783751">
        <w:trPr>
          <w:jc w:val="center"/>
        </w:trPr>
        <w:tc>
          <w:tcPr>
            <w:tcW w:w="0" w:type="auto"/>
            <w:vMerge/>
            <w:tcBorders>
              <w:top w:val="single" w:sz="18" w:space="0" w:color="auto"/>
              <w:left w:val="nil"/>
              <w:bottom w:val="single" w:sz="4" w:space="0" w:color="auto"/>
              <w:right w:val="nil"/>
            </w:tcBorders>
            <w:vAlign w:val="center"/>
            <w:hideMark/>
          </w:tcPr>
          <w:p w14:paraId="4912F614"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117" w:type="dxa"/>
            <w:hideMark/>
          </w:tcPr>
          <w:p w14:paraId="7777447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GO:0016812</w:t>
            </w:r>
          </w:p>
        </w:tc>
        <w:tc>
          <w:tcPr>
            <w:tcW w:w="3476" w:type="dxa"/>
            <w:hideMark/>
          </w:tcPr>
          <w:p w14:paraId="3589817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Hydrolase activity</w:t>
            </w:r>
          </w:p>
        </w:tc>
      </w:tr>
      <w:tr w:rsidR="00783751" w:rsidRPr="00783751" w14:paraId="493EC928" w14:textId="77777777" w:rsidTr="00783751">
        <w:trPr>
          <w:jc w:val="center"/>
        </w:trPr>
        <w:tc>
          <w:tcPr>
            <w:tcW w:w="0" w:type="auto"/>
            <w:vMerge/>
            <w:tcBorders>
              <w:top w:val="single" w:sz="18" w:space="0" w:color="auto"/>
              <w:left w:val="nil"/>
              <w:bottom w:val="single" w:sz="4" w:space="0" w:color="auto"/>
              <w:right w:val="nil"/>
            </w:tcBorders>
            <w:vAlign w:val="center"/>
            <w:hideMark/>
          </w:tcPr>
          <w:p w14:paraId="48DF2B38"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117" w:type="dxa"/>
            <w:hideMark/>
          </w:tcPr>
          <w:p w14:paraId="3489E89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GO:0061507</w:t>
            </w:r>
          </w:p>
        </w:tc>
        <w:tc>
          <w:tcPr>
            <w:tcW w:w="3476" w:type="dxa"/>
            <w:hideMark/>
          </w:tcPr>
          <w:p w14:paraId="29AC121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Cyclic GMP-AMP binding</w:t>
            </w:r>
          </w:p>
        </w:tc>
      </w:tr>
      <w:tr w:rsidR="00783751" w:rsidRPr="00783751" w14:paraId="42BCE950" w14:textId="77777777" w:rsidTr="00783751">
        <w:trPr>
          <w:jc w:val="center"/>
        </w:trPr>
        <w:tc>
          <w:tcPr>
            <w:tcW w:w="0" w:type="auto"/>
            <w:vMerge/>
            <w:tcBorders>
              <w:top w:val="single" w:sz="18" w:space="0" w:color="auto"/>
              <w:left w:val="nil"/>
              <w:bottom w:val="single" w:sz="4" w:space="0" w:color="auto"/>
              <w:right w:val="nil"/>
            </w:tcBorders>
            <w:vAlign w:val="center"/>
            <w:hideMark/>
          </w:tcPr>
          <w:p w14:paraId="08B7E458"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117" w:type="dxa"/>
            <w:hideMark/>
          </w:tcPr>
          <w:p w14:paraId="11BFAB2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 0035438</w:t>
            </w:r>
          </w:p>
        </w:tc>
        <w:tc>
          <w:tcPr>
            <w:tcW w:w="3476" w:type="dxa"/>
            <w:hideMark/>
          </w:tcPr>
          <w:p w14:paraId="0115F74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Cyclic di-GMP binding</w:t>
            </w:r>
          </w:p>
        </w:tc>
      </w:tr>
      <w:tr w:rsidR="00783751" w:rsidRPr="00783751" w14:paraId="619CC251" w14:textId="77777777" w:rsidTr="00783751">
        <w:trPr>
          <w:jc w:val="center"/>
        </w:trPr>
        <w:tc>
          <w:tcPr>
            <w:tcW w:w="0" w:type="auto"/>
            <w:vMerge/>
            <w:tcBorders>
              <w:top w:val="single" w:sz="18" w:space="0" w:color="auto"/>
              <w:left w:val="nil"/>
              <w:bottom w:val="single" w:sz="4" w:space="0" w:color="auto"/>
              <w:right w:val="nil"/>
            </w:tcBorders>
            <w:vAlign w:val="center"/>
            <w:hideMark/>
          </w:tcPr>
          <w:p w14:paraId="644F7F93"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117" w:type="dxa"/>
            <w:tcBorders>
              <w:top w:val="nil"/>
              <w:left w:val="nil"/>
              <w:bottom w:val="single" w:sz="4" w:space="0" w:color="auto"/>
              <w:right w:val="nil"/>
            </w:tcBorders>
            <w:hideMark/>
          </w:tcPr>
          <w:p w14:paraId="58DE03B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GO:0016500</w:t>
            </w:r>
          </w:p>
        </w:tc>
        <w:tc>
          <w:tcPr>
            <w:tcW w:w="3476" w:type="dxa"/>
            <w:tcBorders>
              <w:top w:val="nil"/>
              <w:left w:val="nil"/>
              <w:bottom w:val="single" w:sz="4" w:space="0" w:color="auto"/>
              <w:right w:val="nil"/>
            </w:tcBorders>
            <w:hideMark/>
          </w:tcPr>
          <w:p w14:paraId="5841711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Protein-hormone receptor activity</w:t>
            </w:r>
          </w:p>
        </w:tc>
      </w:tr>
      <w:tr w:rsidR="00783751" w:rsidRPr="00783751" w14:paraId="764376E7" w14:textId="77777777" w:rsidTr="00783751">
        <w:trPr>
          <w:jc w:val="center"/>
        </w:trPr>
        <w:tc>
          <w:tcPr>
            <w:tcW w:w="923" w:type="dxa"/>
            <w:vMerge w:val="restart"/>
            <w:tcBorders>
              <w:top w:val="single" w:sz="4" w:space="0" w:color="auto"/>
              <w:left w:val="nil"/>
              <w:bottom w:val="single" w:sz="18" w:space="0" w:color="auto"/>
              <w:right w:val="nil"/>
            </w:tcBorders>
          </w:tcPr>
          <w:p w14:paraId="55D78F64" w14:textId="77777777" w:rsidR="00783751" w:rsidRPr="00783751" w:rsidRDefault="00783751" w:rsidP="00783751">
            <w:pPr>
              <w:spacing w:line="256" w:lineRule="auto"/>
              <w:rPr>
                <w:rFonts w:ascii="Times New Roman" w:eastAsia="DengXian" w:hAnsi="Times New Roman" w:cs="Times New Roman"/>
                <w:sz w:val="24"/>
                <w:szCs w:val="24"/>
              </w:rPr>
            </w:pPr>
          </w:p>
          <w:p w14:paraId="49A4D3BB" w14:textId="77777777" w:rsidR="00783751" w:rsidRPr="00783751" w:rsidRDefault="00783751" w:rsidP="00783751">
            <w:pPr>
              <w:spacing w:line="256" w:lineRule="auto"/>
              <w:rPr>
                <w:rFonts w:ascii="Times New Roman" w:eastAsia="DengXian" w:hAnsi="Times New Roman" w:cs="Times New Roman"/>
                <w:sz w:val="24"/>
                <w:szCs w:val="24"/>
              </w:rPr>
            </w:pPr>
          </w:p>
          <w:p w14:paraId="535B960F"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Orange</w:t>
            </w:r>
          </w:p>
        </w:tc>
        <w:tc>
          <w:tcPr>
            <w:tcW w:w="2117" w:type="dxa"/>
            <w:tcBorders>
              <w:top w:val="single" w:sz="4" w:space="0" w:color="auto"/>
              <w:left w:val="nil"/>
              <w:bottom w:val="nil"/>
              <w:right w:val="nil"/>
            </w:tcBorders>
            <w:hideMark/>
          </w:tcPr>
          <w:p w14:paraId="7B98913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 0051015</w:t>
            </w:r>
          </w:p>
        </w:tc>
        <w:tc>
          <w:tcPr>
            <w:tcW w:w="3476" w:type="dxa"/>
            <w:tcBorders>
              <w:top w:val="single" w:sz="4" w:space="0" w:color="auto"/>
              <w:left w:val="nil"/>
              <w:bottom w:val="nil"/>
              <w:right w:val="nil"/>
            </w:tcBorders>
            <w:hideMark/>
          </w:tcPr>
          <w:p w14:paraId="2707EE08"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Actin filament binding</w:t>
            </w:r>
          </w:p>
        </w:tc>
      </w:tr>
      <w:tr w:rsidR="00783751" w:rsidRPr="00783751" w14:paraId="5F27F954" w14:textId="77777777" w:rsidTr="00783751">
        <w:trPr>
          <w:jc w:val="center"/>
        </w:trPr>
        <w:tc>
          <w:tcPr>
            <w:tcW w:w="0" w:type="auto"/>
            <w:vMerge/>
            <w:tcBorders>
              <w:top w:val="single" w:sz="4" w:space="0" w:color="auto"/>
              <w:left w:val="nil"/>
              <w:bottom w:val="single" w:sz="18" w:space="0" w:color="auto"/>
              <w:right w:val="nil"/>
            </w:tcBorders>
            <w:vAlign w:val="center"/>
            <w:hideMark/>
          </w:tcPr>
          <w:p w14:paraId="15357F7F"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117" w:type="dxa"/>
            <w:hideMark/>
          </w:tcPr>
          <w:p w14:paraId="4068DD1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 0016595</w:t>
            </w:r>
          </w:p>
        </w:tc>
        <w:tc>
          <w:tcPr>
            <w:tcW w:w="3476" w:type="dxa"/>
            <w:hideMark/>
          </w:tcPr>
          <w:p w14:paraId="11F7814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Glutamate binding</w:t>
            </w:r>
          </w:p>
        </w:tc>
      </w:tr>
      <w:tr w:rsidR="00783751" w:rsidRPr="00783751" w14:paraId="50E2527D" w14:textId="77777777" w:rsidTr="00783751">
        <w:trPr>
          <w:jc w:val="center"/>
        </w:trPr>
        <w:tc>
          <w:tcPr>
            <w:tcW w:w="0" w:type="auto"/>
            <w:vMerge/>
            <w:tcBorders>
              <w:top w:val="single" w:sz="4" w:space="0" w:color="auto"/>
              <w:left w:val="nil"/>
              <w:bottom w:val="single" w:sz="18" w:space="0" w:color="auto"/>
              <w:right w:val="nil"/>
            </w:tcBorders>
            <w:vAlign w:val="center"/>
            <w:hideMark/>
          </w:tcPr>
          <w:p w14:paraId="1B94F89D"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117" w:type="dxa"/>
            <w:hideMark/>
          </w:tcPr>
          <w:p w14:paraId="3D12647F"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 0055106</w:t>
            </w:r>
          </w:p>
        </w:tc>
        <w:tc>
          <w:tcPr>
            <w:tcW w:w="3476" w:type="dxa"/>
            <w:hideMark/>
          </w:tcPr>
          <w:p w14:paraId="05A61E3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Ubiquitin protein transferase</w:t>
            </w:r>
          </w:p>
        </w:tc>
      </w:tr>
      <w:tr w:rsidR="00783751" w:rsidRPr="00783751" w14:paraId="2B2AAC42" w14:textId="77777777" w:rsidTr="00783751">
        <w:trPr>
          <w:jc w:val="center"/>
        </w:trPr>
        <w:tc>
          <w:tcPr>
            <w:tcW w:w="0" w:type="auto"/>
            <w:vMerge/>
            <w:tcBorders>
              <w:top w:val="single" w:sz="4" w:space="0" w:color="auto"/>
              <w:left w:val="nil"/>
              <w:bottom w:val="single" w:sz="18" w:space="0" w:color="auto"/>
              <w:right w:val="nil"/>
            </w:tcBorders>
            <w:vAlign w:val="center"/>
            <w:hideMark/>
          </w:tcPr>
          <w:p w14:paraId="158360D3"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117" w:type="dxa"/>
            <w:hideMark/>
          </w:tcPr>
          <w:p w14:paraId="6C26493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 0097027</w:t>
            </w:r>
          </w:p>
        </w:tc>
        <w:tc>
          <w:tcPr>
            <w:tcW w:w="3476" w:type="dxa"/>
            <w:hideMark/>
          </w:tcPr>
          <w:p w14:paraId="13D345D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Ubiquitin protein transferase</w:t>
            </w:r>
          </w:p>
        </w:tc>
      </w:tr>
      <w:tr w:rsidR="00783751" w:rsidRPr="00783751" w14:paraId="3DA69BC8" w14:textId="77777777" w:rsidTr="00783751">
        <w:trPr>
          <w:jc w:val="center"/>
        </w:trPr>
        <w:tc>
          <w:tcPr>
            <w:tcW w:w="0" w:type="auto"/>
            <w:vMerge/>
            <w:tcBorders>
              <w:top w:val="single" w:sz="4" w:space="0" w:color="auto"/>
              <w:left w:val="nil"/>
              <w:bottom w:val="single" w:sz="18" w:space="0" w:color="auto"/>
              <w:right w:val="nil"/>
            </w:tcBorders>
            <w:vAlign w:val="center"/>
            <w:hideMark/>
          </w:tcPr>
          <w:p w14:paraId="1F1F3C71"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117" w:type="dxa"/>
            <w:tcBorders>
              <w:top w:val="nil"/>
              <w:left w:val="nil"/>
              <w:bottom w:val="single" w:sz="18" w:space="0" w:color="auto"/>
              <w:right w:val="nil"/>
            </w:tcBorders>
            <w:hideMark/>
          </w:tcPr>
          <w:p w14:paraId="0C5E741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GO: 0055103</w:t>
            </w:r>
          </w:p>
        </w:tc>
        <w:tc>
          <w:tcPr>
            <w:tcW w:w="3476" w:type="dxa"/>
            <w:tcBorders>
              <w:top w:val="nil"/>
              <w:left w:val="nil"/>
              <w:bottom w:val="single" w:sz="18" w:space="0" w:color="auto"/>
              <w:right w:val="nil"/>
            </w:tcBorders>
            <w:hideMark/>
          </w:tcPr>
          <w:p w14:paraId="1E97B92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Ligase regulator activity</w:t>
            </w:r>
          </w:p>
        </w:tc>
      </w:tr>
    </w:tbl>
    <w:p w14:paraId="76AC66BC" w14:textId="77777777" w:rsidR="00A15C7B" w:rsidRDefault="00A15C7B" w:rsidP="00783751">
      <w:pPr>
        <w:spacing w:line="256" w:lineRule="auto"/>
        <w:jc w:val="both"/>
        <w:rPr>
          <w:rFonts w:ascii="Times New Roman" w:eastAsia="DengXian" w:hAnsi="Times New Roman" w:cs="Times New Roman"/>
          <w:sz w:val="24"/>
          <w:szCs w:val="24"/>
        </w:rPr>
      </w:pPr>
    </w:p>
    <w:p w14:paraId="3BB30B3E" w14:textId="6580DDBC" w:rsidR="00783751" w:rsidRPr="00B54AA4" w:rsidRDefault="005377E7" w:rsidP="00783751">
      <w:pPr>
        <w:spacing w:line="256" w:lineRule="auto"/>
        <w:jc w:val="both"/>
        <w:rPr>
          <w:rFonts w:ascii="Times New Roman" w:eastAsia="DengXian" w:hAnsi="Times New Roman" w:cs="Times New Roman"/>
          <w:b/>
          <w:bCs/>
          <w:sz w:val="24"/>
          <w:szCs w:val="24"/>
        </w:rPr>
      </w:pPr>
      <w:r w:rsidRPr="00B54AA4">
        <w:rPr>
          <w:rFonts w:ascii="Times New Roman" w:eastAsia="DengXian" w:hAnsi="Times New Roman" w:cs="Times New Roman"/>
          <w:b/>
          <w:bCs/>
          <w:sz w:val="24"/>
          <w:szCs w:val="24"/>
        </w:rPr>
        <w:t>Table S</w:t>
      </w:r>
      <w:r w:rsidR="003720FB">
        <w:rPr>
          <w:rFonts w:ascii="Times New Roman" w:eastAsia="DengXian" w:hAnsi="Times New Roman" w:cs="Times New Roman"/>
          <w:b/>
          <w:bCs/>
          <w:sz w:val="24"/>
          <w:szCs w:val="24"/>
        </w:rPr>
        <w:t>10</w:t>
      </w:r>
      <w:r w:rsidRPr="00B54AA4">
        <w:rPr>
          <w:rFonts w:ascii="Times New Roman" w:eastAsia="DengXian" w:hAnsi="Times New Roman" w:cs="Times New Roman"/>
          <w:b/>
          <w:bCs/>
          <w:sz w:val="24"/>
          <w:szCs w:val="24"/>
        </w:rPr>
        <w:t xml:space="preserve">: </w:t>
      </w:r>
      <w:r w:rsidR="00C113CD" w:rsidRPr="00B54AA4">
        <w:rPr>
          <w:rFonts w:ascii="Times New Roman" w:eastAsia="DengXian" w:hAnsi="Times New Roman" w:cs="Times New Roman"/>
          <w:b/>
          <w:bCs/>
          <w:sz w:val="24"/>
          <w:szCs w:val="24"/>
        </w:rPr>
        <w:t xml:space="preserve">GO terms related to calcium binding and ion homeostasis (repeated genes under </w:t>
      </w:r>
      <w:r w:rsidR="00801351" w:rsidRPr="00B54AA4">
        <w:rPr>
          <w:rFonts w:ascii="Times New Roman" w:eastAsia="DengXian" w:hAnsi="Times New Roman" w:cs="Times New Roman"/>
          <w:b/>
          <w:bCs/>
          <w:sz w:val="24"/>
          <w:szCs w:val="24"/>
        </w:rPr>
        <w:t xml:space="preserve">the two categories are counted as one for plotting the graph in Figure 2iii). </w:t>
      </w:r>
    </w:p>
    <w:tbl>
      <w:tblPr>
        <w:tblStyle w:val="TableGrid"/>
        <w:tblW w:w="10060" w:type="dxa"/>
        <w:jc w:val="center"/>
        <w:tblInd w:w="0" w:type="dxa"/>
        <w:tblLook w:val="04A0" w:firstRow="1" w:lastRow="0" w:firstColumn="1" w:lastColumn="0" w:noHBand="0" w:noVBand="1"/>
      </w:tblPr>
      <w:tblGrid>
        <w:gridCol w:w="1752"/>
        <w:gridCol w:w="4055"/>
        <w:gridCol w:w="617"/>
        <w:gridCol w:w="3636"/>
      </w:tblGrid>
      <w:tr w:rsidR="000B6B49" w:rsidRPr="000B6B49" w14:paraId="5EEE4077" w14:textId="77777777" w:rsidTr="004951D3">
        <w:trPr>
          <w:trHeight w:val="288"/>
          <w:jc w:val="center"/>
        </w:trPr>
        <w:tc>
          <w:tcPr>
            <w:tcW w:w="1752" w:type="dxa"/>
            <w:noWrap/>
            <w:hideMark/>
          </w:tcPr>
          <w:p w14:paraId="1EB7CB4F" w14:textId="77777777" w:rsidR="000B6B49" w:rsidRPr="000B6B49" w:rsidRDefault="000B6B49" w:rsidP="00A15C7B">
            <w:pPr>
              <w:spacing w:line="256" w:lineRule="auto"/>
              <w:jc w:val="center"/>
              <w:rPr>
                <w:rFonts w:ascii="Times New Roman" w:hAnsi="Times New Roman"/>
                <w:b/>
                <w:bCs/>
                <w:sz w:val="24"/>
                <w:szCs w:val="24"/>
              </w:rPr>
            </w:pPr>
            <w:r w:rsidRPr="000B6B49">
              <w:rPr>
                <w:rFonts w:ascii="Times New Roman" w:hAnsi="Times New Roman"/>
                <w:b/>
                <w:bCs/>
                <w:sz w:val="24"/>
                <w:szCs w:val="24"/>
              </w:rPr>
              <w:t>GO ID</w:t>
            </w:r>
          </w:p>
        </w:tc>
        <w:tc>
          <w:tcPr>
            <w:tcW w:w="4055" w:type="dxa"/>
            <w:noWrap/>
            <w:hideMark/>
          </w:tcPr>
          <w:p w14:paraId="0BFF48CE" w14:textId="77777777" w:rsidR="000B6B49" w:rsidRPr="000B6B49" w:rsidRDefault="000B6B49" w:rsidP="00A15C7B">
            <w:pPr>
              <w:spacing w:line="256" w:lineRule="auto"/>
              <w:jc w:val="center"/>
              <w:rPr>
                <w:rFonts w:ascii="Times New Roman" w:hAnsi="Times New Roman"/>
                <w:b/>
                <w:bCs/>
                <w:sz w:val="24"/>
                <w:szCs w:val="24"/>
              </w:rPr>
            </w:pPr>
            <w:r w:rsidRPr="000B6B49">
              <w:rPr>
                <w:rFonts w:ascii="Times New Roman" w:hAnsi="Times New Roman"/>
                <w:b/>
                <w:bCs/>
                <w:sz w:val="24"/>
                <w:szCs w:val="24"/>
              </w:rPr>
              <w:t>GO term</w:t>
            </w:r>
          </w:p>
        </w:tc>
        <w:tc>
          <w:tcPr>
            <w:tcW w:w="617" w:type="dxa"/>
            <w:noWrap/>
            <w:hideMark/>
          </w:tcPr>
          <w:p w14:paraId="5B98B5AA" w14:textId="77777777" w:rsidR="000B6B49" w:rsidRPr="000B6B49" w:rsidRDefault="000B6B49" w:rsidP="00A15C7B">
            <w:pPr>
              <w:spacing w:line="256" w:lineRule="auto"/>
              <w:jc w:val="center"/>
              <w:rPr>
                <w:rFonts w:ascii="Times New Roman" w:hAnsi="Times New Roman"/>
                <w:b/>
                <w:bCs/>
                <w:sz w:val="24"/>
                <w:szCs w:val="24"/>
              </w:rPr>
            </w:pPr>
            <w:r w:rsidRPr="000B6B49">
              <w:rPr>
                <w:rFonts w:ascii="Times New Roman" w:hAnsi="Times New Roman"/>
                <w:b/>
                <w:bCs/>
                <w:sz w:val="24"/>
                <w:szCs w:val="24"/>
              </w:rPr>
              <w:t>List hits</w:t>
            </w:r>
          </w:p>
        </w:tc>
        <w:tc>
          <w:tcPr>
            <w:tcW w:w="3636" w:type="dxa"/>
            <w:noWrap/>
            <w:hideMark/>
          </w:tcPr>
          <w:p w14:paraId="0C7E28C2" w14:textId="77777777" w:rsidR="000B6B49" w:rsidRPr="000B6B49" w:rsidRDefault="000B6B49" w:rsidP="00A15C7B">
            <w:pPr>
              <w:spacing w:line="256" w:lineRule="auto"/>
              <w:jc w:val="center"/>
              <w:rPr>
                <w:rFonts w:ascii="Times New Roman" w:hAnsi="Times New Roman"/>
                <w:b/>
                <w:bCs/>
                <w:sz w:val="24"/>
                <w:szCs w:val="24"/>
              </w:rPr>
            </w:pPr>
            <w:r w:rsidRPr="000B6B49">
              <w:rPr>
                <w:rFonts w:ascii="Times New Roman" w:hAnsi="Times New Roman"/>
                <w:b/>
                <w:bCs/>
                <w:sz w:val="24"/>
                <w:szCs w:val="24"/>
              </w:rPr>
              <w:t>Gene ID</w:t>
            </w:r>
          </w:p>
        </w:tc>
      </w:tr>
      <w:tr w:rsidR="000B6B49" w:rsidRPr="000B6B49" w14:paraId="3770AEA1" w14:textId="77777777" w:rsidTr="004951D3">
        <w:trPr>
          <w:trHeight w:val="288"/>
          <w:jc w:val="center"/>
        </w:trPr>
        <w:tc>
          <w:tcPr>
            <w:tcW w:w="10060" w:type="dxa"/>
            <w:gridSpan w:val="4"/>
            <w:noWrap/>
            <w:hideMark/>
          </w:tcPr>
          <w:p w14:paraId="71AA905A" w14:textId="1DA331EE" w:rsidR="000B6B49" w:rsidRPr="000B6B49" w:rsidRDefault="000B6B49" w:rsidP="000B6B49">
            <w:pPr>
              <w:spacing w:line="256" w:lineRule="auto"/>
              <w:jc w:val="center"/>
              <w:rPr>
                <w:rFonts w:ascii="Times New Roman" w:hAnsi="Times New Roman"/>
                <w:b/>
                <w:bCs/>
                <w:sz w:val="24"/>
                <w:szCs w:val="24"/>
              </w:rPr>
            </w:pPr>
            <w:r w:rsidRPr="000B6B49">
              <w:rPr>
                <w:rFonts w:ascii="Times New Roman" w:hAnsi="Times New Roman"/>
                <w:b/>
                <w:bCs/>
                <w:sz w:val="24"/>
                <w:szCs w:val="24"/>
              </w:rPr>
              <w:t>Calcium ion binding</w:t>
            </w:r>
          </w:p>
        </w:tc>
      </w:tr>
      <w:tr w:rsidR="000B6B49" w:rsidRPr="000B6B49" w14:paraId="536582D4" w14:textId="77777777" w:rsidTr="004951D3">
        <w:trPr>
          <w:trHeight w:val="288"/>
          <w:jc w:val="center"/>
        </w:trPr>
        <w:tc>
          <w:tcPr>
            <w:tcW w:w="10060" w:type="dxa"/>
            <w:gridSpan w:val="4"/>
            <w:noWrap/>
            <w:hideMark/>
          </w:tcPr>
          <w:p w14:paraId="731A4F6A" w14:textId="30A97065" w:rsidR="000B6B49" w:rsidRPr="000B6B49" w:rsidRDefault="000B6B49" w:rsidP="000B6B49">
            <w:pPr>
              <w:spacing w:line="256" w:lineRule="auto"/>
              <w:jc w:val="center"/>
              <w:rPr>
                <w:rFonts w:ascii="Times New Roman" w:hAnsi="Times New Roman"/>
                <w:b/>
                <w:bCs/>
                <w:sz w:val="24"/>
                <w:szCs w:val="24"/>
              </w:rPr>
            </w:pPr>
            <w:r w:rsidRPr="000B6B49">
              <w:rPr>
                <w:rFonts w:ascii="Times New Roman" w:hAnsi="Times New Roman"/>
                <w:b/>
                <w:bCs/>
                <w:sz w:val="24"/>
                <w:szCs w:val="24"/>
              </w:rPr>
              <w:t>High</w:t>
            </w:r>
            <w:r w:rsidR="00A15C7B">
              <w:rPr>
                <w:rFonts w:ascii="Times New Roman" w:hAnsi="Times New Roman"/>
                <w:b/>
                <w:bCs/>
                <w:sz w:val="24"/>
                <w:szCs w:val="24"/>
              </w:rPr>
              <w:t>er expression under OA</w:t>
            </w:r>
          </w:p>
        </w:tc>
      </w:tr>
      <w:tr w:rsidR="000B6B49" w:rsidRPr="000B6B49" w14:paraId="42910560" w14:textId="77777777" w:rsidTr="004951D3">
        <w:trPr>
          <w:trHeight w:val="288"/>
          <w:jc w:val="center"/>
        </w:trPr>
        <w:tc>
          <w:tcPr>
            <w:tcW w:w="1752" w:type="dxa"/>
            <w:noWrap/>
            <w:hideMark/>
          </w:tcPr>
          <w:p w14:paraId="7858D973" w14:textId="77777777" w:rsidR="000B6B49" w:rsidRPr="000B6B49" w:rsidRDefault="000B6B49" w:rsidP="000B6B49">
            <w:pPr>
              <w:spacing w:line="256" w:lineRule="auto"/>
              <w:jc w:val="both"/>
              <w:rPr>
                <w:rFonts w:ascii="Times New Roman" w:hAnsi="Times New Roman"/>
                <w:sz w:val="24"/>
                <w:szCs w:val="24"/>
              </w:rPr>
            </w:pPr>
            <w:r w:rsidRPr="000B6B49">
              <w:rPr>
                <w:rFonts w:ascii="Times New Roman" w:hAnsi="Times New Roman"/>
                <w:sz w:val="24"/>
                <w:szCs w:val="24"/>
              </w:rPr>
              <w:t>GO:0005509</w:t>
            </w:r>
          </w:p>
        </w:tc>
        <w:tc>
          <w:tcPr>
            <w:tcW w:w="4055" w:type="dxa"/>
            <w:noWrap/>
            <w:hideMark/>
          </w:tcPr>
          <w:p w14:paraId="039B1A33" w14:textId="77777777" w:rsidR="000B6B49" w:rsidRPr="000B6B49" w:rsidRDefault="000B6B49" w:rsidP="000B6B49">
            <w:pPr>
              <w:spacing w:line="256" w:lineRule="auto"/>
              <w:rPr>
                <w:rFonts w:ascii="Times New Roman" w:hAnsi="Times New Roman"/>
                <w:sz w:val="24"/>
                <w:szCs w:val="24"/>
              </w:rPr>
            </w:pPr>
            <w:r w:rsidRPr="000B6B49">
              <w:rPr>
                <w:rFonts w:ascii="Times New Roman" w:hAnsi="Times New Roman"/>
                <w:sz w:val="24"/>
                <w:szCs w:val="24"/>
              </w:rPr>
              <w:t>calcium ion binding</w:t>
            </w:r>
          </w:p>
        </w:tc>
        <w:tc>
          <w:tcPr>
            <w:tcW w:w="617" w:type="dxa"/>
            <w:noWrap/>
            <w:hideMark/>
          </w:tcPr>
          <w:p w14:paraId="7048CF18" w14:textId="77777777" w:rsidR="000B6B49" w:rsidRPr="000B6B49" w:rsidRDefault="000B6B49" w:rsidP="000B6B49">
            <w:pPr>
              <w:spacing w:line="256" w:lineRule="auto"/>
              <w:jc w:val="both"/>
              <w:rPr>
                <w:rFonts w:ascii="Times New Roman" w:hAnsi="Times New Roman"/>
                <w:sz w:val="24"/>
                <w:szCs w:val="24"/>
              </w:rPr>
            </w:pPr>
            <w:r w:rsidRPr="000B6B49">
              <w:rPr>
                <w:rFonts w:ascii="Times New Roman" w:hAnsi="Times New Roman"/>
                <w:sz w:val="24"/>
                <w:szCs w:val="24"/>
              </w:rPr>
              <w:t>4</w:t>
            </w:r>
          </w:p>
        </w:tc>
        <w:tc>
          <w:tcPr>
            <w:tcW w:w="3636" w:type="dxa"/>
            <w:noWrap/>
            <w:hideMark/>
          </w:tcPr>
          <w:p w14:paraId="04CA65FA" w14:textId="6DA99D13" w:rsidR="000B6B49" w:rsidRDefault="000B6B49" w:rsidP="000B6B49">
            <w:pPr>
              <w:spacing w:line="256" w:lineRule="auto"/>
              <w:rPr>
                <w:rFonts w:ascii="Times New Roman" w:hAnsi="Times New Roman"/>
                <w:sz w:val="24"/>
                <w:szCs w:val="24"/>
              </w:rPr>
            </w:pPr>
            <w:r w:rsidRPr="000B6B49">
              <w:rPr>
                <w:rFonts w:ascii="Times New Roman" w:hAnsi="Times New Roman"/>
                <w:sz w:val="24"/>
                <w:szCs w:val="24"/>
              </w:rPr>
              <w:t>LOC105324638;</w:t>
            </w:r>
            <w:r>
              <w:rPr>
                <w:rFonts w:ascii="Times New Roman" w:hAnsi="Times New Roman"/>
                <w:sz w:val="24"/>
                <w:szCs w:val="24"/>
              </w:rPr>
              <w:t xml:space="preserve"> </w:t>
            </w:r>
            <w:r w:rsidRPr="000B6B49">
              <w:rPr>
                <w:rFonts w:ascii="Times New Roman" w:hAnsi="Times New Roman"/>
                <w:sz w:val="24"/>
                <w:szCs w:val="24"/>
              </w:rPr>
              <w:t xml:space="preserve">LOC105342567; </w:t>
            </w:r>
          </w:p>
          <w:p w14:paraId="343DD13E" w14:textId="0A6F9D9A" w:rsidR="000B6B49" w:rsidRPr="000B6B49" w:rsidRDefault="000B6B49" w:rsidP="000B6B49">
            <w:pPr>
              <w:spacing w:line="256" w:lineRule="auto"/>
              <w:rPr>
                <w:rFonts w:ascii="Times New Roman" w:hAnsi="Times New Roman"/>
                <w:sz w:val="24"/>
                <w:szCs w:val="24"/>
              </w:rPr>
            </w:pPr>
            <w:r w:rsidRPr="000B6B49">
              <w:rPr>
                <w:rFonts w:ascii="Times New Roman" w:hAnsi="Times New Roman"/>
                <w:sz w:val="24"/>
                <w:szCs w:val="24"/>
              </w:rPr>
              <w:t>LOC105346195; LOC105347882</w:t>
            </w:r>
          </w:p>
        </w:tc>
      </w:tr>
      <w:tr w:rsidR="000B6B49" w:rsidRPr="000B6B49" w14:paraId="30B58313" w14:textId="77777777" w:rsidTr="004951D3">
        <w:trPr>
          <w:trHeight w:val="288"/>
          <w:jc w:val="center"/>
        </w:trPr>
        <w:tc>
          <w:tcPr>
            <w:tcW w:w="10060" w:type="dxa"/>
            <w:gridSpan w:val="4"/>
            <w:noWrap/>
            <w:hideMark/>
          </w:tcPr>
          <w:p w14:paraId="44594B96" w14:textId="64C105CC" w:rsidR="000B6B49" w:rsidRPr="000B6B49" w:rsidRDefault="000B6B49" w:rsidP="000B6B49">
            <w:pPr>
              <w:spacing w:line="256" w:lineRule="auto"/>
              <w:jc w:val="center"/>
              <w:rPr>
                <w:rFonts w:ascii="Times New Roman" w:hAnsi="Times New Roman"/>
                <w:b/>
                <w:bCs/>
                <w:sz w:val="24"/>
                <w:szCs w:val="24"/>
              </w:rPr>
            </w:pPr>
            <w:r w:rsidRPr="000B6B49">
              <w:rPr>
                <w:rFonts w:ascii="Times New Roman" w:hAnsi="Times New Roman"/>
                <w:b/>
                <w:bCs/>
                <w:sz w:val="24"/>
                <w:szCs w:val="24"/>
              </w:rPr>
              <w:t>Low</w:t>
            </w:r>
            <w:r w:rsidR="00A15C7B">
              <w:rPr>
                <w:rFonts w:ascii="Times New Roman" w:hAnsi="Times New Roman"/>
                <w:b/>
                <w:bCs/>
                <w:sz w:val="24"/>
                <w:szCs w:val="24"/>
              </w:rPr>
              <w:t>er expression under OA</w:t>
            </w:r>
          </w:p>
        </w:tc>
      </w:tr>
      <w:tr w:rsidR="000B6B49" w:rsidRPr="000B6B49" w14:paraId="27BF1000" w14:textId="77777777" w:rsidTr="004951D3">
        <w:trPr>
          <w:trHeight w:val="288"/>
          <w:jc w:val="center"/>
        </w:trPr>
        <w:tc>
          <w:tcPr>
            <w:tcW w:w="1752" w:type="dxa"/>
            <w:noWrap/>
            <w:hideMark/>
          </w:tcPr>
          <w:p w14:paraId="3E72319D" w14:textId="77777777" w:rsidR="000B6B49" w:rsidRPr="000B6B49" w:rsidRDefault="000B6B49" w:rsidP="000B6B49">
            <w:pPr>
              <w:spacing w:line="256" w:lineRule="auto"/>
              <w:jc w:val="both"/>
              <w:rPr>
                <w:rFonts w:ascii="Times New Roman" w:hAnsi="Times New Roman"/>
                <w:sz w:val="24"/>
                <w:szCs w:val="24"/>
              </w:rPr>
            </w:pPr>
            <w:r w:rsidRPr="000B6B49">
              <w:rPr>
                <w:rFonts w:ascii="Times New Roman" w:hAnsi="Times New Roman"/>
                <w:sz w:val="24"/>
                <w:szCs w:val="24"/>
              </w:rPr>
              <w:t>GO:0005509</w:t>
            </w:r>
          </w:p>
        </w:tc>
        <w:tc>
          <w:tcPr>
            <w:tcW w:w="4055" w:type="dxa"/>
            <w:noWrap/>
            <w:hideMark/>
          </w:tcPr>
          <w:p w14:paraId="3DE63957" w14:textId="77777777" w:rsidR="000B6B49" w:rsidRPr="000B6B49" w:rsidRDefault="000B6B49" w:rsidP="000B6B49">
            <w:pPr>
              <w:spacing w:line="256" w:lineRule="auto"/>
              <w:rPr>
                <w:rFonts w:ascii="Times New Roman" w:hAnsi="Times New Roman"/>
                <w:sz w:val="24"/>
                <w:szCs w:val="24"/>
              </w:rPr>
            </w:pPr>
            <w:r w:rsidRPr="000B6B49">
              <w:rPr>
                <w:rFonts w:ascii="Times New Roman" w:hAnsi="Times New Roman"/>
                <w:sz w:val="24"/>
                <w:szCs w:val="24"/>
              </w:rPr>
              <w:t>calcium ion binding</w:t>
            </w:r>
          </w:p>
        </w:tc>
        <w:tc>
          <w:tcPr>
            <w:tcW w:w="617" w:type="dxa"/>
            <w:noWrap/>
            <w:hideMark/>
          </w:tcPr>
          <w:p w14:paraId="44328843" w14:textId="77777777" w:rsidR="000B6B49" w:rsidRPr="000B6B49" w:rsidRDefault="000B6B49" w:rsidP="000B6B49">
            <w:pPr>
              <w:spacing w:line="256" w:lineRule="auto"/>
              <w:jc w:val="both"/>
              <w:rPr>
                <w:rFonts w:ascii="Times New Roman" w:hAnsi="Times New Roman"/>
                <w:sz w:val="24"/>
                <w:szCs w:val="24"/>
              </w:rPr>
            </w:pPr>
            <w:r w:rsidRPr="000B6B49">
              <w:rPr>
                <w:rFonts w:ascii="Times New Roman" w:hAnsi="Times New Roman"/>
                <w:sz w:val="24"/>
                <w:szCs w:val="24"/>
              </w:rPr>
              <w:t>13</w:t>
            </w:r>
          </w:p>
        </w:tc>
        <w:tc>
          <w:tcPr>
            <w:tcW w:w="3636" w:type="dxa"/>
            <w:noWrap/>
            <w:hideMark/>
          </w:tcPr>
          <w:p w14:paraId="61A23B05" w14:textId="77777777" w:rsidR="000B6B49" w:rsidRPr="000B6B49" w:rsidRDefault="000B6B49" w:rsidP="000B6B49">
            <w:pPr>
              <w:spacing w:line="256" w:lineRule="auto"/>
              <w:rPr>
                <w:rFonts w:ascii="Times New Roman" w:hAnsi="Times New Roman"/>
                <w:sz w:val="24"/>
                <w:szCs w:val="24"/>
              </w:rPr>
            </w:pPr>
            <w:r w:rsidRPr="000B6B49">
              <w:rPr>
                <w:rFonts w:ascii="Times New Roman" w:hAnsi="Times New Roman"/>
                <w:sz w:val="24"/>
                <w:szCs w:val="24"/>
              </w:rPr>
              <w:t>LOC105317376; LOC105323183; LOC105323822; LOC105324538; LOC105324714; LOC105327999; LOC105333893; LOC105338472; LOC105340783; LOC105342224; LOC105345159; LOC105348695; Testican-1</w:t>
            </w:r>
          </w:p>
        </w:tc>
      </w:tr>
      <w:tr w:rsidR="000B6B49" w:rsidRPr="000B6B49" w14:paraId="3C9D6258" w14:textId="77777777" w:rsidTr="004951D3">
        <w:trPr>
          <w:trHeight w:val="288"/>
          <w:jc w:val="center"/>
        </w:trPr>
        <w:tc>
          <w:tcPr>
            <w:tcW w:w="10060" w:type="dxa"/>
            <w:gridSpan w:val="4"/>
            <w:noWrap/>
            <w:hideMark/>
          </w:tcPr>
          <w:p w14:paraId="02E5954D" w14:textId="6778FAEF" w:rsidR="000B6B49" w:rsidRPr="000B6B49" w:rsidRDefault="000B6B49" w:rsidP="000B6B49">
            <w:pPr>
              <w:spacing w:line="256" w:lineRule="auto"/>
              <w:jc w:val="center"/>
              <w:rPr>
                <w:rFonts w:ascii="Times New Roman" w:hAnsi="Times New Roman"/>
                <w:b/>
                <w:bCs/>
                <w:sz w:val="24"/>
                <w:szCs w:val="24"/>
              </w:rPr>
            </w:pPr>
            <w:r w:rsidRPr="000B6B49">
              <w:rPr>
                <w:rFonts w:ascii="Times New Roman" w:hAnsi="Times New Roman"/>
                <w:b/>
                <w:bCs/>
                <w:sz w:val="24"/>
                <w:szCs w:val="24"/>
              </w:rPr>
              <w:t>Ion transport or Channels (Ion homeostasis)</w:t>
            </w:r>
          </w:p>
        </w:tc>
      </w:tr>
      <w:tr w:rsidR="00A15C7B" w:rsidRPr="000B6B49" w14:paraId="1ADC9EDB" w14:textId="77777777" w:rsidTr="004951D3">
        <w:trPr>
          <w:trHeight w:val="288"/>
          <w:jc w:val="center"/>
        </w:trPr>
        <w:tc>
          <w:tcPr>
            <w:tcW w:w="10060" w:type="dxa"/>
            <w:gridSpan w:val="4"/>
            <w:noWrap/>
            <w:hideMark/>
          </w:tcPr>
          <w:p w14:paraId="54CB6B34" w14:textId="1AAF063B" w:rsidR="00A15C7B" w:rsidRPr="000B6B49" w:rsidRDefault="00A15C7B" w:rsidP="00A15C7B">
            <w:pPr>
              <w:spacing w:line="256" w:lineRule="auto"/>
              <w:jc w:val="center"/>
              <w:rPr>
                <w:rFonts w:ascii="Times New Roman" w:hAnsi="Times New Roman"/>
                <w:b/>
                <w:bCs/>
                <w:sz w:val="24"/>
                <w:szCs w:val="24"/>
              </w:rPr>
            </w:pPr>
            <w:r w:rsidRPr="000B6B49">
              <w:rPr>
                <w:rFonts w:ascii="Times New Roman" w:hAnsi="Times New Roman"/>
                <w:b/>
                <w:bCs/>
                <w:sz w:val="24"/>
                <w:szCs w:val="24"/>
              </w:rPr>
              <w:t>High</w:t>
            </w:r>
            <w:r>
              <w:rPr>
                <w:rFonts w:ascii="Times New Roman" w:hAnsi="Times New Roman"/>
                <w:b/>
                <w:bCs/>
                <w:sz w:val="24"/>
                <w:szCs w:val="24"/>
              </w:rPr>
              <w:t>er expression under OA</w:t>
            </w:r>
          </w:p>
        </w:tc>
      </w:tr>
      <w:tr w:rsidR="00A15C7B" w:rsidRPr="000B6B49" w14:paraId="10F3D943" w14:textId="77777777" w:rsidTr="004951D3">
        <w:trPr>
          <w:trHeight w:val="288"/>
          <w:jc w:val="center"/>
        </w:trPr>
        <w:tc>
          <w:tcPr>
            <w:tcW w:w="1752" w:type="dxa"/>
            <w:noWrap/>
            <w:hideMark/>
          </w:tcPr>
          <w:p w14:paraId="1CC6FFCB"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GO:0008381</w:t>
            </w:r>
          </w:p>
        </w:tc>
        <w:tc>
          <w:tcPr>
            <w:tcW w:w="4055" w:type="dxa"/>
            <w:noWrap/>
            <w:hideMark/>
          </w:tcPr>
          <w:p w14:paraId="194FC61F"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mechanosensitive ion channel activity</w:t>
            </w:r>
          </w:p>
        </w:tc>
        <w:tc>
          <w:tcPr>
            <w:tcW w:w="617" w:type="dxa"/>
            <w:noWrap/>
            <w:hideMark/>
          </w:tcPr>
          <w:p w14:paraId="24704FA8"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03ACA2F2"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LOC105342347</w:t>
            </w:r>
          </w:p>
        </w:tc>
      </w:tr>
      <w:tr w:rsidR="00A15C7B" w:rsidRPr="000B6B49" w14:paraId="6150838A" w14:textId="77777777" w:rsidTr="004951D3">
        <w:trPr>
          <w:trHeight w:val="288"/>
          <w:jc w:val="center"/>
        </w:trPr>
        <w:tc>
          <w:tcPr>
            <w:tcW w:w="1752" w:type="dxa"/>
            <w:noWrap/>
            <w:hideMark/>
          </w:tcPr>
          <w:p w14:paraId="75E28D6B"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GO:0005246</w:t>
            </w:r>
          </w:p>
        </w:tc>
        <w:tc>
          <w:tcPr>
            <w:tcW w:w="4055" w:type="dxa"/>
            <w:noWrap/>
            <w:hideMark/>
          </w:tcPr>
          <w:p w14:paraId="0F5836EA"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calcium channel regulator activity</w:t>
            </w:r>
          </w:p>
        </w:tc>
        <w:tc>
          <w:tcPr>
            <w:tcW w:w="617" w:type="dxa"/>
            <w:noWrap/>
            <w:hideMark/>
          </w:tcPr>
          <w:p w14:paraId="463F57FE"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071F92D4"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LOC105338822</w:t>
            </w:r>
          </w:p>
        </w:tc>
      </w:tr>
      <w:tr w:rsidR="00A15C7B" w:rsidRPr="000B6B49" w14:paraId="39F4F458" w14:textId="77777777" w:rsidTr="004951D3">
        <w:trPr>
          <w:trHeight w:val="288"/>
          <w:jc w:val="center"/>
        </w:trPr>
        <w:tc>
          <w:tcPr>
            <w:tcW w:w="1752" w:type="dxa"/>
            <w:noWrap/>
            <w:hideMark/>
          </w:tcPr>
          <w:p w14:paraId="68D32BA2"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GO:0005244</w:t>
            </w:r>
          </w:p>
        </w:tc>
        <w:tc>
          <w:tcPr>
            <w:tcW w:w="4055" w:type="dxa"/>
            <w:noWrap/>
            <w:hideMark/>
          </w:tcPr>
          <w:p w14:paraId="083DD247"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voltage-gated ion channel activity</w:t>
            </w:r>
          </w:p>
        </w:tc>
        <w:tc>
          <w:tcPr>
            <w:tcW w:w="617" w:type="dxa"/>
            <w:noWrap/>
            <w:hideMark/>
          </w:tcPr>
          <w:p w14:paraId="46B89AE6"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331B50BB"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LOC105338822</w:t>
            </w:r>
          </w:p>
        </w:tc>
      </w:tr>
      <w:tr w:rsidR="00A15C7B" w:rsidRPr="000B6B49" w14:paraId="6425489A" w14:textId="77777777" w:rsidTr="004951D3">
        <w:trPr>
          <w:trHeight w:val="288"/>
          <w:jc w:val="center"/>
        </w:trPr>
        <w:tc>
          <w:tcPr>
            <w:tcW w:w="1752" w:type="dxa"/>
            <w:noWrap/>
            <w:hideMark/>
          </w:tcPr>
          <w:p w14:paraId="054EA8B7"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GO:0005216</w:t>
            </w:r>
          </w:p>
        </w:tc>
        <w:tc>
          <w:tcPr>
            <w:tcW w:w="4055" w:type="dxa"/>
            <w:noWrap/>
            <w:hideMark/>
          </w:tcPr>
          <w:p w14:paraId="35AB38AB"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ion channel activity</w:t>
            </w:r>
          </w:p>
        </w:tc>
        <w:tc>
          <w:tcPr>
            <w:tcW w:w="617" w:type="dxa"/>
            <w:noWrap/>
            <w:hideMark/>
          </w:tcPr>
          <w:p w14:paraId="04A9B6D7"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7DD80ADA"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LOC105342347</w:t>
            </w:r>
          </w:p>
        </w:tc>
      </w:tr>
      <w:tr w:rsidR="00A15C7B" w:rsidRPr="000B6B49" w14:paraId="671FA1CA" w14:textId="77777777" w:rsidTr="004951D3">
        <w:trPr>
          <w:trHeight w:val="288"/>
          <w:jc w:val="center"/>
        </w:trPr>
        <w:tc>
          <w:tcPr>
            <w:tcW w:w="1752" w:type="dxa"/>
            <w:noWrap/>
            <w:hideMark/>
          </w:tcPr>
          <w:p w14:paraId="055F1C15"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GO:0005245</w:t>
            </w:r>
          </w:p>
        </w:tc>
        <w:tc>
          <w:tcPr>
            <w:tcW w:w="4055" w:type="dxa"/>
            <w:noWrap/>
            <w:hideMark/>
          </w:tcPr>
          <w:p w14:paraId="2CC506D4"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voltage-gated calcium channel activity</w:t>
            </w:r>
          </w:p>
        </w:tc>
        <w:tc>
          <w:tcPr>
            <w:tcW w:w="617" w:type="dxa"/>
            <w:noWrap/>
            <w:hideMark/>
          </w:tcPr>
          <w:p w14:paraId="1DA3CB82"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2FC3018F"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LOC105342347</w:t>
            </w:r>
          </w:p>
        </w:tc>
      </w:tr>
      <w:tr w:rsidR="00A15C7B" w:rsidRPr="000B6B49" w14:paraId="0DFD67C2" w14:textId="77777777" w:rsidTr="004951D3">
        <w:trPr>
          <w:trHeight w:val="288"/>
          <w:jc w:val="center"/>
        </w:trPr>
        <w:tc>
          <w:tcPr>
            <w:tcW w:w="1752" w:type="dxa"/>
            <w:noWrap/>
            <w:hideMark/>
          </w:tcPr>
          <w:p w14:paraId="438EB03A"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lastRenderedPageBreak/>
              <w:t>GO:0005262</w:t>
            </w:r>
          </w:p>
        </w:tc>
        <w:tc>
          <w:tcPr>
            <w:tcW w:w="4055" w:type="dxa"/>
            <w:noWrap/>
            <w:hideMark/>
          </w:tcPr>
          <w:p w14:paraId="540B85D9"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calcium channel activity</w:t>
            </w:r>
          </w:p>
        </w:tc>
        <w:tc>
          <w:tcPr>
            <w:tcW w:w="617" w:type="dxa"/>
            <w:noWrap/>
            <w:hideMark/>
          </w:tcPr>
          <w:p w14:paraId="591ABB6F"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719576D9"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LOC105338822</w:t>
            </w:r>
          </w:p>
        </w:tc>
      </w:tr>
      <w:tr w:rsidR="00A15C7B" w:rsidRPr="000B6B49" w14:paraId="5D35662E" w14:textId="77777777" w:rsidTr="004951D3">
        <w:trPr>
          <w:trHeight w:val="288"/>
          <w:jc w:val="center"/>
        </w:trPr>
        <w:tc>
          <w:tcPr>
            <w:tcW w:w="10060" w:type="dxa"/>
            <w:gridSpan w:val="4"/>
            <w:noWrap/>
            <w:hideMark/>
          </w:tcPr>
          <w:p w14:paraId="64D868B2" w14:textId="37E4BFE7" w:rsidR="00A15C7B" w:rsidRPr="000B6B49" w:rsidRDefault="00A15C7B" w:rsidP="00A15C7B">
            <w:pPr>
              <w:spacing w:line="256" w:lineRule="auto"/>
              <w:jc w:val="center"/>
              <w:rPr>
                <w:rFonts w:ascii="Times New Roman" w:hAnsi="Times New Roman"/>
                <w:b/>
                <w:bCs/>
                <w:sz w:val="24"/>
                <w:szCs w:val="24"/>
              </w:rPr>
            </w:pPr>
            <w:r w:rsidRPr="000B6B49">
              <w:rPr>
                <w:rFonts w:ascii="Times New Roman" w:hAnsi="Times New Roman"/>
                <w:b/>
                <w:bCs/>
                <w:sz w:val="24"/>
                <w:szCs w:val="24"/>
              </w:rPr>
              <w:t>Low</w:t>
            </w:r>
            <w:r>
              <w:rPr>
                <w:rFonts w:ascii="Times New Roman" w:hAnsi="Times New Roman"/>
                <w:b/>
                <w:bCs/>
                <w:sz w:val="24"/>
                <w:szCs w:val="24"/>
              </w:rPr>
              <w:t>er expression under OA</w:t>
            </w:r>
          </w:p>
        </w:tc>
      </w:tr>
      <w:tr w:rsidR="00A15C7B" w:rsidRPr="000B6B49" w14:paraId="4844F4DE" w14:textId="77777777" w:rsidTr="004951D3">
        <w:trPr>
          <w:trHeight w:val="288"/>
          <w:jc w:val="center"/>
        </w:trPr>
        <w:tc>
          <w:tcPr>
            <w:tcW w:w="1752" w:type="dxa"/>
            <w:noWrap/>
            <w:hideMark/>
          </w:tcPr>
          <w:p w14:paraId="649DD3AB"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GO:0031585</w:t>
            </w:r>
          </w:p>
        </w:tc>
        <w:tc>
          <w:tcPr>
            <w:tcW w:w="4055" w:type="dxa"/>
            <w:noWrap/>
            <w:hideMark/>
          </w:tcPr>
          <w:p w14:paraId="15CE229D"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regulation of inositol 1,4,5-trisphosphate-sensitive calcium-release channel activity</w:t>
            </w:r>
          </w:p>
        </w:tc>
        <w:tc>
          <w:tcPr>
            <w:tcW w:w="617" w:type="dxa"/>
            <w:noWrap/>
            <w:hideMark/>
          </w:tcPr>
          <w:p w14:paraId="20128C32"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0299259F"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LOC105324538</w:t>
            </w:r>
          </w:p>
        </w:tc>
      </w:tr>
      <w:tr w:rsidR="00A15C7B" w:rsidRPr="000B6B49" w14:paraId="5C82FCEF" w14:textId="77777777" w:rsidTr="004951D3">
        <w:trPr>
          <w:trHeight w:val="288"/>
          <w:jc w:val="center"/>
        </w:trPr>
        <w:tc>
          <w:tcPr>
            <w:tcW w:w="1752" w:type="dxa"/>
            <w:noWrap/>
            <w:hideMark/>
          </w:tcPr>
          <w:p w14:paraId="1872B3A8"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GO:0032237</w:t>
            </w:r>
          </w:p>
        </w:tc>
        <w:tc>
          <w:tcPr>
            <w:tcW w:w="4055" w:type="dxa"/>
            <w:noWrap/>
            <w:hideMark/>
          </w:tcPr>
          <w:p w14:paraId="0362F7B2"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activation of store-operated calcium channel activity</w:t>
            </w:r>
          </w:p>
        </w:tc>
        <w:tc>
          <w:tcPr>
            <w:tcW w:w="617" w:type="dxa"/>
            <w:noWrap/>
            <w:hideMark/>
          </w:tcPr>
          <w:p w14:paraId="06C51BF8"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52CEA454"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LOC105324538</w:t>
            </w:r>
          </w:p>
        </w:tc>
      </w:tr>
      <w:tr w:rsidR="00A15C7B" w:rsidRPr="000B6B49" w14:paraId="4B27F183" w14:textId="77777777" w:rsidTr="004951D3">
        <w:trPr>
          <w:trHeight w:val="288"/>
          <w:jc w:val="center"/>
        </w:trPr>
        <w:tc>
          <w:tcPr>
            <w:tcW w:w="1752" w:type="dxa"/>
            <w:noWrap/>
            <w:hideMark/>
          </w:tcPr>
          <w:p w14:paraId="282E5589"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GO:0030171</w:t>
            </w:r>
          </w:p>
        </w:tc>
        <w:tc>
          <w:tcPr>
            <w:tcW w:w="4055" w:type="dxa"/>
            <w:noWrap/>
            <w:hideMark/>
          </w:tcPr>
          <w:p w14:paraId="14943426"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voltage-gated proton channel activity</w:t>
            </w:r>
          </w:p>
        </w:tc>
        <w:tc>
          <w:tcPr>
            <w:tcW w:w="617" w:type="dxa"/>
            <w:noWrap/>
            <w:hideMark/>
          </w:tcPr>
          <w:p w14:paraId="14A1654E"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0EB83077"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LOC105343467</w:t>
            </w:r>
          </w:p>
        </w:tc>
      </w:tr>
      <w:tr w:rsidR="00A15C7B" w:rsidRPr="000B6B49" w14:paraId="25AF098E" w14:textId="77777777" w:rsidTr="004951D3">
        <w:trPr>
          <w:trHeight w:val="288"/>
          <w:jc w:val="center"/>
        </w:trPr>
        <w:tc>
          <w:tcPr>
            <w:tcW w:w="1752" w:type="dxa"/>
            <w:noWrap/>
            <w:hideMark/>
          </w:tcPr>
          <w:p w14:paraId="566915D7"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GO:0005234</w:t>
            </w:r>
          </w:p>
        </w:tc>
        <w:tc>
          <w:tcPr>
            <w:tcW w:w="4055" w:type="dxa"/>
            <w:noWrap/>
            <w:hideMark/>
          </w:tcPr>
          <w:p w14:paraId="1877BE7C"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extracellularly glutamate-gated ion channel activity</w:t>
            </w:r>
          </w:p>
        </w:tc>
        <w:tc>
          <w:tcPr>
            <w:tcW w:w="617" w:type="dxa"/>
            <w:noWrap/>
            <w:hideMark/>
          </w:tcPr>
          <w:p w14:paraId="44D36BAB"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7DD66A0A"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LOC105332322</w:t>
            </w:r>
          </w:p>
        </w:tc>
      </w:tr>
      <w:tr w:rsidR="00A15C7B" w:rsidRPr="000B6B49" w14:paraId="09946A3A" w14:textId="77777777" w:rsidTr="004951D3">
        <w:trPr>
          <w:trHeight w:val="288"/>
          <w:jc w:val="center"/>
        </w:trPr>
        <w:tc>
          <w:tcPr>
            <w:tcW w:w="1752" w:type="dxa"/>
            <w:noWrap/>
            <w:hideMark/>
          </w:tcPr>
          <w:p w14:paraId="470E533E"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GO:0005227</w:t>
            </w:r>
          </w:p>
        </w:tc>
        <w:tc>
          <w:tcPr>
            <w:tcW w:w="4055" w:type="dxa"/>
            <w:noWrap/>
            <w:hideMark/>
          </w:tcPr>
          <w:p w14:paraId="0B9C5661"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calcium activated cation channel activity</w:t>
            </w:r>
          </w:p>
        </w:tc>
        <w:tc>
          <w:tcPr>
            <w:tcW w:w="617" w:type="dxa"/>
            <w:noWrap/>
            <w:hideMark/>
          </w:tcPr>
          <w:p w14:paraId="07AA8D73"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35012FD2"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LOC105318785</w:t>
            </w:r>
          </w:p>
        </w:tc>
      </w:tr>
      <w:tr w:rsidR="00A15C7B" w:rsidRPr="000B6B49" w14:paraId="0E999632" w14:textId="77777777" w:rsidTr="004951D3">
        <w:trPr>
          <w:trHeight w:val="288"/>
          <w:jc w:val="center"/>
        </w:trPr>
        <w:tc>
          <w:tcPr>
            <w:tcW w:w="1752" w:type="dxa"/>
            <w:noWrap/>
            <w:hideMark/>
          </w:tcPr>
          <w:p w14:paraId="1DBBEBDE"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GO:0005246</w:t>
            </w:r>
          </w:p>
        </w:tc>
        <w:tc>
          <w:tcPr>
            <w:tcW w:w="4055" w:type="dxa"/>
            <w:noWrap/>
            <w:hideMark/>
          </w:tcPr>
          <w:p w14:paraId="4D547159"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calcium channel regulator activity</w:t>
            </w:r>
          </w:p>
        </w:tc>
        <w:tc>
          <w:tcPr>
            <w:tcW w:w="617" w:type="dxa"/>
            <w:noWrap/>
            <w:hideMark/>
          </w:tcPr>
          <w:p w14:paraId="3B8D4B09"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36845ABB"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LOC105333893</w:t>
            </w:r>
          </w:p>
        </w:tc>
      </w:tr>
      <w:tr w:rsidR="00A15C7B" w:rsidRPr="000B6B49" w14:paraId="32BABCCA" w14:textId="77777777" w:rsidTr="004951D3">
        <w:trPr>
          <w:trHeight w:val="288"/>
          <w:jc w:val="center"/>
        </w:trPr>
        <w:tc>
          <w:tcPr>
            <w:tcW w:w="1752" w:type="dxa"/>
            <w:noWrap/>
            <w:hideMark/>
          </w:tcPr>
          <w:p w14:paraId="3523C2F9"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GO:0005229</w:t>
            </w:r>
          </w:p>
        </w:tc>
        <w:tc>
          <w:tcPr>
            <w:tcW w:w="4055" w:type="dxa"/>
            <w:noWrap/>
            <w:hideMark/>
          </w:tcPr>
          <w:p w14:paraId="37FB96E2"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intracellular calcium activated chloride channel activity</w:t>
            </w:r>
          </w:p>
        </w:tc>
        <w:tc>
          <w:tcPr>
            <w:tcW w:w="617" w:type="dxa"/>
            <w:noWrap/>
            <w:hideMark/>
          </w:tcPr>
          <w:p w14:paraId="49D8406E"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082C9E1F"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LOC105344773</w:t>
            </w:r>
          </w:p>
        </w:tc>
      </w:tr>
      <w:tr w:rsidR="00A15C7B" w:rsidRPr="000B6B49" w14:paraId="3F648A7C" w14:textId="77777777" w:rsidTr="004951D3">
        <w:trPr>
          <w:trHeight w:val="288"/>
          <w:jc w:val="center"/>
        </w:trPr>
        <w:tc>
          <w:tcPr>
            <w:tcW w:w="1752" w:type="dxa"/>
            <w:noWrap/>
            <w:hideMark/>
          </w:tcPr>
          <w:p w14:paraId="40E96DB2"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GO:0005254</w:t>
            </w:r>
          </w:p>
        </w:tc>
        <w:tc>
          <w:tcPr>
            <w:tcW w:w="4055" w:type="dxa"/>
            <w:noWrap/>
            <w:hideMark/>
          </w:tcPr>
          <w:p w14:paraId="5622171C"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chloride channel activity</w:t>
            </w:r>
          </w:p>
        </w:tc>
        <w:tc>
          <w:tcPr>
            <w:tcW w:w="617" w:type="dxa"/>
            <w:noWrap/>
            <w:hideMark/>
          </w:tcPr>
          <w:p w14:paraId="74DD7804"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6F523267"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LOC105344773</w:t>
            </w:r>
          </w:p>
        </w:tc>
      </w:tr>
      <w:tr w:rsidR="00A15C7B" w:rsidRPr="000B6B49" w14:paraId="1D50FD79" w14:textId="77777777" w:rsidTr="004951D3">
        <w:trPr>
          <w:trHeight w:val="288"/>
          <w:jc w:val="center"/>
        </w:trPr>
        <w:tc>
          <w:tcPr>
            <w:tcW w:w="1752" w:type="dxa"/>
            <w:noWrap/>
            <w:hideMark/>
          </w:tcPr>
          <w:p w14:paraId="0F2194A3"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GO:0005375</w:t>
            </w:r>
          </w:p>
        </w:tc>
        <w:tc>
          <w:tcPr>
            <w:tcW w:w="4055" w:type="dxa"/>
            <w:noWrap/>
            <w:hideMark/>
          </w:tcPr>
          <w:p w14:paraId="164FDFAC"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copper ion transmembrane transporter activity</w:t>
            </w:r>
          </w:p>
        </w:tc>
        <w:tc>
          <w:tcPr>
            <w:tcW w:w="617" w:type="dxa"/>
            <w:noWrap/>
            <w:hideMark/>
          </w:tcPr>
          <w:p w14:paraId="114494A4"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0F07122D"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LOC105334654</w:t>
            </w:r>
          </w:p>
        </w:tc>
      </w:tr>
      <w:tr w:rsidR="00A15C7B" w:rsidRPr="000B6B49" w14:paraId="6F77CB49" w14:textId="77777777" w:rsidTr="004951D3">
        <w:trPr>
          <w:trHeight w:val="288"/>
          <w:jc w:val="center"/>
        </w:trPr>
        <w:tc>
          <w:tcPr>
            <w:tcW w:w="1752" w:type="dxa"/>
            <w:noWrap/>
            <w:hideMark/>
          </w:tcPr>
          <w:p w14:paraId="4718DC7B"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GO:0046933</w:t>
            </w:r>
          </w:p>
        </w:tc>
        <w:tc>
          <w:tcPr>
            <w:tcW w:w="4055" w:type="dxa"/>
            <w:noWrap/>
            <w:hideMark/>
          </w:tcPr>
          <w:p w14:paraId="1FCF2624"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proton-transporting ATP synthase activity, rotational mechanism</w:t>
            </w:r>
          </w:p>
        </w:tc>
        <w:tc>
          <w:tcPr>
            <w:tcW w:w="617" w:type="dxa"/>
            <w:noWrap/>
            <w:hideMark/>
          </w:tcPr>
          <w:p w14:paraId="68F6E32E" w14:textId="77777777" w:rsidR="00A15C7B" w:rsidRPr="000B6B49" w:rsidRDefault="00A15C7B" w:rsidP="00A15C7B">
            <w:pPr>
              <w:spacing w:line="256" w:lineRule="auto"/>
              <w:jc w:val="both"/>
              <w:rPr>
                <w:rFonts w:ascii="Times New Roman" w:hAnsi="Times New Roman"/>
                <w:sz w:val="24"/>
                <w:szCs w:val="24"/>
              </w:rPr>
            </w:pPr>
            <w:r w:rsidRPr="000B6B49">
              <w:rPr>
                <w:rFonts w:ascii="Times New Roman" w:hAnsi="Times New Roman"/>
                <w:sz w:val="24"/>
                <w:szCs w:val="24"/>
              </w:rPr>
              <w:t>1</w:t>
            </w:r>
          </w:p>
        </w:tc>
        <w:tc>
          <w:tcPr>
            <w:tcW w:w="3636" w:type="dxa"/>
            <w:noWrap/>
            <w:hideMark/>
          </w:tcPr>
          <w:p w14:paraId="62764D13" w14:textId="77777777" w:rsidR="00A15C7B" w:rsidRPr="000B6B49" w:rsidRDefault="00A15C7B" w:rsidP="00A15C7B">
            <w:pPr>
              <w:spacing w:line="256" w:lineRule="auto"/>
              <w:rPr>
                <w:rFonts w:ascii="Times New Roman" w:hAnsi="Times New Roman"/>
                <w:sz w:val="24"/>
                <w:szCs w:val="24"/>
              </w:rPr>
            </w:pPr>
            <w:r w:rsidRPr="000B6B49">
              <w:rPr>
                <w:rFonts w:ascii="Times New Roman" w:hAnsi="Times New Roman"/>
                <w:sz w:val="24"/>
                <w:szCs w:val="24"/>
              </w:rPr>
              <w:t>LOC105338985</w:t>
            </w:r>
          </w:p>
        </w:tc>
      </w:tr>
    </w:tbl>
    <w:p w14:paraId="1698FFB3" w14:textId="77777777" w:rsidR="00CF2DB2" w:rsidRPr="00783751" w:rsidRDefault="00CF2DB2" w:rsidP="00783751">
      <w:pPr>
        <w:spacing w:line="256" w:lineRule="auto"/>
        <w:jc w:val="both"/>
        <w:rPr>
          <w:rFonts w:ascii="Times New Roman" w:eastAsia="DengXian" w:hAnsi="Times New Roman" w:cs="Times New Roman"/>
          <w:sz w:val="24"/>
          <w:szCs w:val="24"/>
        </w:rPr>
      </w:pPr>
    </w:p>
    <w:p w14:paraId="5EC31D37"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4"/>
          <w:szCs w:val="24"/>
        </w:rPr>
      </w:pPr>
      <w:r w:rsidRPr="00783751">
        <w:rPr>
          <w:rFonts w:ascii="Times New Roman" w:eastAsia="DengXian Light" w:hAnsi="Times New Roman" w:cs="Times New Roman"/>
          <w:b/>
          <w:bCs/>
          <w:sz w:val="24"/>
          <w:szCs w:val="24"/>
        </w:rPr>
        <w:t>3.4.2 KEGG enrichment</w:t>
      </w:r>
    </w:p>
    <w:p w14:paraId="7E44C30F" w14:textId="77777777" w:rsidR="00783751" w:rsidRPr="00783751" w:rsidRDefault="00783751" w:rsidP="00783751">
      <w:pPr>
        <w:spacing w:line="256" w:lineRule="auto"/>
        <w:ind w:firstLine="720"/>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The KEGG database is used for pathway analysis of differential protein coding genes (combined with KEGG annotation results), and the hypergeometric distribution test method is used to calculate the significance of differential gene enrichment in each pathway entry. The result of the calculation returns a p-value for the significance of enrichment. A small p-value indicates that the differential gene is enriched in the Pathway. For the corresponding calculation formula, see GO Enrichment Analysis. Through pathway analysis of differential genes, we can find pathway entries enriched in differential genes, and find out which differential protein coding genes in different samples may be related to changes in cellular pathways.</w:t>
      </w:r>
    </w:p>
    <w:p w14:paraId="2EFC0EDC"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Calibri" w:eastAsia="DengXian" w:hAnsi="Calibri" w:cs="Times New Roman"/>
          <w:noProof/>
        </w:rPr>
        <w:lastRenderedPageBreak/>
        <w:drawing>
          <wp:inline distT="0" distB="0" distL="0" distR="0" wp14:anchorId="2FFAD448" wp14:editId="44AEA9CB">
            <wp:extent cx="5638800" cy="3970020"/>
            <wp:effectExtent l="0" t="0" r="0" b="0"/>
            <wp:docPr id="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l="1596" t="2979"/>
                    <a:stretch>
                      <a:fillRect/>
                    </a:stretch>
                  </pic:blipFill>
                  <pic:spPr bwMode="auto">
                    <a:xfrm>
                      <a:off x="0" y="0"/>
                      <a:ext cx="5638800" cy="3970020"/>
                    </a:xfrm>
                    <a:prstGeom prst="rect">
                      <a:avLst/>
                    </a:prstGeom>
                    <a:noFill/>
                    <a:ln>
                      <a:noFill/>
                    </a:ln>
                  </pic:spPr>
                </pic:pic>
              </a:graphicData>
            </a:graphic>
          </wp:inline>
        </w:drawing>
      </w:r>
    </w:p>
    <w:p w14:paraId="16D2E3DE" w14:textId="5EB01236"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00774B0D">
        <w:rPr>
          <w:rFonts w:ascii="Times New Roman" w:eastAsia="DengXian" w:hAnsi="Times New Roman" w:cs="Times New Roman"/>
          <w:b/>
          <w:bCs/>
          <w:sz w:val="24"/>
          <w:szCs w:val="24"/>
        </w:rPr>
        <w:t>0</w:t>
      </w:r>
      <w:r w:rsidRPr="00783751">
        <w:rPr>
          <w:rFonts w:ascii="Times New Roman" w:eastAsia="DengXian" w:hAnsi="Times New Roman" w:cs="Times New Roman"/>
          <w:b/>
          <w:bCs/>
          <w:sz w:val="24"/>
          <w:szCs w:val="24"/>
        </w:rPr>
        <w:t xml:space="preserve">: Up and down regulated genes enriched by KEGG pathway analysis: </w:t>
      </w:r>
      <w:r w:rsidRPr="00783751">
        <w:rPr>
          <w:rFonts w:ascii="Times New Roman" w:eastAsia="DengXian" w:hAnsi="Times New Roman" w:cs="Times New Roman"/>
          <w:sz w:val="24"/>
          <w:szCs w:val="24"/>
        </w:rPr>
        <w:t>The horizontal axis is the ratio (%) of the up-regulated and down-regulated genes annotated to each Level2 metabolic pathway. The vertical axis represents the name of the Level2 pathway. The number on the right represents the number of differentially expressed genes annotated to the Level2 pathway.</w:t>
      </w:r>
    </w:p>
    <w:p w14:paraId="337C7C3D"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49B6F9AA"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B94CFDE"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66F73AB5"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35942166"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ED21243"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2C133D67"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79276092"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76B0BE2B"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757C5EA5"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3F47D6DA"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420A4D3A"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2041705B"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09801513" w14:textId="4A250D03"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lastRenderedPageBreak/>
        <w:t>Table S</w:t>
      </w:r>
      <w:r w:rsidR="00B54AA4">
        <w:rPr>
          <w:rFonts w:ascii="Times New Roman" w:eastAsia="DengXian" w:hAnsi="Times New Roman" w:cs="Times New Roman"/>
          <w:b/>
          <w:bCs/>
          <w:sz w:val="24"/>
          <w:szCs w:val="24"/>
        </w:rPr>
        <w:t>1</w:t>
      </w:r>
      <w:r w:rsidR="003720FB">
        <w:rPr>
          <w:rFonts w:ascii="Times New Roman" w:eastAsia="DengXian" w:hAnsi="Times New Roman" w:cs="Times New Roman"/>
          <w:b/>
          <w:bCs/>
          <w:sz w:val="24"/>
          <w:szCs w:val="24"/>
        </w:rPr>
        <w:t>1</w:t>
      </w:r>
      <w:r w:rsidRPr="00783751">
        <w:rPr>
          <w:rFonts w:ascii="Times New Roman" w:eastAsia="DengXian" w:hAnsi="Times New Roman" w:cs="Times New Roman"/>
          <w:sz w:val="24"/>
          <w:szCs w:val="24"/>
        </w:rPr>
        <w:t>: Gene categories based on KEGG functional enrichment (Figure 1 and Figure S11)</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9"/>
        <w:gridCol w:w="1981"/>
        <w:gridCol w:w="4242"/>
        <w:gridCol w:w="1228"/>
      </w:tblGrid>
      <w:tr w:rsidR="00783751" w:rsidRPr="00783751" w14:paraId="499EB217" w14:textId="77777777" w:rsidTr="00783751">
        <w:trPr>
          <w:trHeight w:val="651"/>
        </w:trPr>
        <w:tc>
          <w:tcPr>
            <w:tcW w:w="1560" w:type="dxa"/>
            <w:tcBorders>
              <w:top w:val="single" w:sz="6" w:space="0" w:color="auto"/>
              <w:left w:val="single" w:sz="6" w:space="0" w:color="auto"/>
              <w:bottom w:val="single" w:sz="6" w:space="0" w:color="auto"/>
              <w:right w:val="single" w:sz="6" w:space="0" w:color="auto"/>
            </w:tcBorders>
            <w:shd w:val="clear" w:color="auto" w:fill="E7E6E6" w:themeFill="background2"/>
          </w:tcPr>
          <w:p w14:paraId="11B52E5B" w14:textId="77777777" w:rsidR="00783751" w:rsidRPr="00783751" w:rsidRDefault="00783751" w:rsidP="00783751">
            <w:pPr>
              <w:spacing w:line="240" w:lineRule="auto"/>
              <w:jc w:val="center"/>
              <w:rPr>
                <w:rFonts w:ascii="Times New Roman" w:eastAsia="DengXian" w:hAnsi="Times New Roman" w:cs="Times New Roman"/>
                <w:b/>
                <w:bCs/>
                <w:sz w:val="24"/>
                <w:szCs w:val="24"/>
              </w:rPr>
            </w:pPr>
          </w:p>
          <w:p w14:paraId="6EC0123A" w14:textId="77777777" w:rsidR="00783751" w:rsidRPr="00783751" w:rsidRDefault="00783751" w:rsidP="00783751">
            <w:pPr>
              <w:spacing w:line="240"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Functional category</w:t>
            </w:r>
          </w:p>
        </w:tc>
        <w:tc>
          <w:tcPr>
            <w:tcW w:w="1984" w:type="dxa"/>
            <w:tcBorders>
              <w:top w:val="single" w:sz="6" w:space="0" w:color="auto"/>
              <w:left w:val="single" w:sz="6" w:space="0" w:color="auto"/>
              <w:bottom w:val="single" w:sz="6" w:space="0" w:color="auto"/>
              <w:right w:val="single" w:sz="6" w:space="0" w:color="auto"/>
            </w:tcBorders>
            <w:shd w:val="clear" w:color="auto" w:fill="E7E6E6" w:themeFill="background2"/>
          </w:tcPr>
          <w:p w14:paraId="59882B9D" w14:textId="77777777" w:rsidR="00783751" w:rsidRPr="00783751" w:rsidRDefault="00783751" w:rsidP="00783751">
            <w:pPr>
              <w:spacing w:line="240" w:lineRule="auto"/>
              <w:jc w:val="center"/>
              <w:rPr>
                <w:rFonts w:ascii="Times New Roman" w:eastAsia="DengXian" w:hAnsi="Times New Roman" w:cs="Times New Roman"/>
                <w:b/>
                <w:bCs/>
                <w:sz w:val="24"/>
                <w:szCs w:val="24"/>
              </w:rPr>
            </w:pPr>
          </w:p>
          <w:p w14:paraId="57FDF948" w14:textId="77777777" w:rsidR="00783751" w:rsidRPr="00783751" w:rsidRDefault="00783751" w:rsidP="00783751">
            <w:pPr>
              <w:spacing w:line="240"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Gene ID</w:t>
            </w:r>
          </w:p>
          <w:p w14:paraId="4551116D" w14:textId="77777777" w:rsidR="00783751" w:rsidRPr="00783751" w:rsidRDefault="00783751" w:rsidP="00783751">
            <w:pPr>
              <w:spacing w:line="240" w:lineRule="auto"/>
              <w:jc w:val="center"/>
              <w:rPr>
                <w:rFonts w:ascii="Times New Roman" w:eastAsia="DengXian" w:hAnsi="Times New Roman" w:cs="Times New Roman"/>
                <w:b/>
                <w:bCs/>
                <w:sz w:val="24"/>
                <w:szCs w:val="24"/>
              </w:rPr>
            </w:pPr>
          </w:p>
        </w:tc>
        <w:tc>
          <w:tcPr>
            <w:tcW w:w="4253" w:type="dxa"/>
            <w:tcBorders>
              <w:top w:val="single" w:sz="6" w:space="0" w:color="auto"/>
              <w:left w:val="single" w:sz="6" w:space="0" w:color="auto"/>
              <w:bottom w:val="single" w:sz="6" w:space="0" w:color="auto"/>
              <w:right w:val="single" w:sz="6" w:space="0" w:color="auto"/>
            </w:tcBorders>
            <w:shd w:val="clear" w:color="auto" w:fill="E7E6E6" w:themeFill="background2"/>
          </w:tcPr>
          <w:p w14:paraId="52166D5F" w14:textId="77777777" w:rsidR="00783751" w:rsidRPr="00783751" w:rsidRDefault="00783751" w:rsidP="00783751">
            <w:pPr>
              <w:spacing w:line="240" w:lineRule="auto"/>
              <w:jc w:val="center"/>
              <w:rPr>
                <w:rFonts w:ascii="Times New Roman" w:eastAsia="DengXian" w:hAnsi="Times New Roman" w:cs="Times New Roman"/>
                <w:b/>
                <w:bCs/>
                <w:sz w:val="24"/>
                <w:szCs w:val="24"/>
              </w:rPr>
            </w:pPr>
          </w:p>
          <w:p w14:paraId="416EA922" w14:textId="77777777" w:rsidR="00783751" w:rsidRPr="00783751" w:rsidRDefault="00783751" w:rsidP="00783751">
            <w:pPr>
              <w:spacing w:line="240"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 xml:space="preserve">           Gene description</w:t>
            </w:r>
          </w:p>
          <w:p w14:paraId="4D5B4C1A" w14:textId="77777777" w:rsidR="00783751" w:rsidRPr="00783751" w:rsidRDefault="00783751" w:rsidP="00783751">
            <w:pPr>
              <w:spacing w:line="240" w:lineRule="auto"/>
              <w:rPr>
                <w:rFonts w:ascii="Times New Roman" w:eastAsia="DengXian" w:hAnsi="Times New Roman" w:cs="Times New Roman"/>
                <w:b/>
                <w:bCs/>
                <w:sz w:val="24"/>
                <w:szCs w:val="24"/>
              </w:rPr>
            </w:pPr>
          </w:p>
        </w:tc>
        <w:tc>
          <w:tcPr>
            <w:tcW w:w="1229" w:type="dxa"/>
            <w:tcBorders>
              <w:top w:val="single" w:sz="6" w:space="0" w:color="auto"/>
              <w:left w:val="single" w:sz="6" w:space="0" w:color="auto"/>
              <w:bottom w:val="single" w:sz="6" w:space="0" w:color="auto"/>
              <w:right w:val="single" w:sz="6" w:space="0" w:color="auto"/>
            </w:tcBorders>
            <w:shd w:val="clear" w:color="auto" w:fill="E7E6E6" w:themeFill="background2"/>
          </w:tcPr>
          <w:p w14:paraId="4283579D" w14:textId="77777777" w:rsidR="00783751" w:rsidRPr="00783751" w:rsidRDefault="00783751" w:rsidP="00783751">
            <w:pPr>
              <w:spacing w:line="240" w:lineRule="auto"/>
              <w:jc w:val="center"/>
              <w:rPr>
                <w:rFonts w:ascii="Times New Roman" w:eastAsia="DengXian" w:hAnsi="Times New Roman" w:cs="Times New Roman"/>
                <w:b/>
                <w:bCs/>
                <w:sz w:val="24"/>
                <w:szCs w:val="24"/>
              </w:rPr>
            </w:pPr>
          </w:p>
          <w:p w14:paraId="43C4F787" w14:textId="77777777" w:rsidR="00783751" w:rsidRPr="00783751" w:rsidRDefault="00783751" w:rsidP="00783751">
            <w:pPr>
              <w:spacing w:line="240"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Log</w:t>
            </w:r>
            <w:r w:rsidRPr="00783751">
              <w:rPr>
                <w:rFonts w:ascii="Times New Roman" w:eastAsia="DengXian" w:hAnsi="Times New Roman" w:cs="Times New Roman"/>
                <w:b/>
                <w:bCs/>
                <w:sz w:val="24"/>
                <w:szCs w:val="24"/>
                <w:vertAlign w:val="subscript"/>
              </w:rPr>
              <w:t>2</w:t>
            </w:r>
            <w:r w:rsidRPr="00783751">
              <w:rPr>
                <w:rFonts w:ascii="Times New Roman" w:eastAsia="DengXian" w:hAnsi="Times New Roman" w:cs="Times New Roman"/>
                <w:b/>
                <w:bCs/>
                <w:sz w:val="24"/>
                <w:szCs w:val="24"/>
              </w:rPr>
              <w:t>FC</w:t>
            </w:r>
          </w:p>
          <w:p w14:paraId="7658D98B" w14:textId="77777777" w:rsidR="00783751" w:rsidRPr="00783751" w:rsidRDefault="00783751" w:rsidP="00783751">
            <w:pPr>
              <w:spacing w:line="240" w:lineRule="auto"/>
              <w:jc w:val="center"/>
              <w:rPr>
                <w:rFonts w:ascii="Times New Roman" w:eastAsia="DengXian" w:hAnsi="Times New Roman" w:cs="Times New Roman"/>
                <w:b/>
                <w:bCs/>
                <w:sz w:val="24"/>
                <w:szCs w:val="24"/>
              </w:rPr>
            </w:pPr>
          </w:p>
        </w:tc>
      </w:tr>
      <w:tr w:rsidR="00783751" w:rsidRPr="00783751" w14:paraId="2F4274CB" w14:textId="77777777" w:rsidTr="00783751">
        <w:tc>
          <w:tcPr>
            <w:tcW w:w="1560" w:type="dxa"/>
            <w:vMerge w:val="restart"/>
            <w:tcBorders>
              <w:top w:val="single" w:sz="6" w:space="0" w:color="auto"/>
              <w:left w:val="single" w:sz="6" w:space="0" w:color="auto"/>
              <w:bottom w:val="single" w:sz="6" w:space="0" w:color="auto"/>
              <w:right w:val="single" w:sz="6" w:space="0" w:color="auto"/>
            </w:tcBorders>
          </w:tcPr>
          <w:p w14:paraId="6822FB4A"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10F250B"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D0CE4B2" w14:textId="77777777" w:rsidR="00783751" w:rsidRPr="00783751" w:rsidRDefault="00783751" w:rsidP="00783751">
            <w:pPr>
              <w:spacing w:line="240" w:lineRule="auto"/>
              <w:rPr>
                <w:rFonts w:ascii="Times New Roman" w:eastAsia="DengXian" w:hAnsi="Times New Roman" w:cs="Times New Roman"/>
                <w:sz w:val="20"/>
                <w:szCs w:val="20"/>
              </w:rPr>
            </w:pPr>
          </w:p>
          <w:p w14:paraId="52AE685D"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7E6A09D"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35AC5EEF" w14:textId="77777777" w:rsidR="00783751" w:rsidRPr="00783751" w:rsidRDefault="00783751" w:rsidP="00783751">
            <w:pPr>
              <w:spacing w:line="240" w:lineRule="auto"/>
              <w:rPr>
                <w:rFonts w:ascii="Times New Roman" w:eastAsia="DengXian" w:hAnsi="Times New Roman" w:cs="Times New Roman"/>
                <w:sz w:val="20"/>
                <w:szCs w:val="20"/>
              </w:rPr>
            </w:pPr>
          </w:p>
          <w:p w14:paraId="30C2BDA2" w14:textId="77777777" w:rsidR="00783751" w:rsidRPr="00783751" w:rsidRDefault="00783751" w:rsidP="00783751">
            <w:pPr>
              <w:spacing w:line="240" w:lineRule="auto"/>
              <w:rPr>
                <w:rFonts w:ascii="Times New Roman" w:eastAsia="DengXian" w:hAnsi="Times New Roman" w:cs="Times New Roman"/>
                <w:sz w:val="20"/>
                <w:szCs w:val="20"/>
              </w:rPr>
            </w:pPr>
          </w:p>
          <w:p w14:paraId="39F1BC47" w14:textId="77777777" w:rsidR="00783751" w:rsidRPr="00783751" w:rsidRDefault="00783751" w:rsidP="00783751">
            <w:pPr>
              <w:spacing w:line="240" w:lineRule="auto"/>
              <w:rPr>
                <w:rFonts w:ascii="Times New Roman" w:eastAsia="DengXian" w:hAnsi="Times New Roman" w:cs="Times New Roman"/>
                <w:sz w:val="20"/>
                <w:szCs w:val="20"/>
              </w:rPr>
            </w:pPr>
          </w:p>
          <w:p w14:paraId="09D0D420" w14:textId="77777777" w:rsidR="00783751" w:rsidRPr="00783751" w:rsidRDefault="00783751" w:rsidP="00783751">
            <w:pPr>
              <w:spacing w:line="240" w:lineRule="auto"/>
              <w:rPr>
                <w:rFonts w:ascii="Times New Roman" w:eastAsia="DengXian" w:hAnsi="Times New Roman" w:cs="Times New Roman"/>
                <w:sz w:val="20"/>
                <w:szCs w:val="20"/>
              </w:rPr>
            </w:pPr>
          </w:p>
          <w:p w14:paraId="2B668B6B" w14:textId="77777777" w:rsidR="00783751" w:rsidRPr="00783751" w:rsidRDefault="00783751" w:rsidP="00783751">
            <w:pPr>
              <w:spacing w:line="240" w:lineRule="auto"/>
              <w:jc w:val="center"/>
              <w:rPr>
                <w:rFonts w:ascii="Times New Roman" w:eastAsia="DengXian" w:hAnsi="Times New Roman" w:cs="Times New Roman"/>
                <w:b/>
                <w:bCs/>
                <w:sz w:val="20"/>
                <w:szCs w:val="20"/>
              </w:rPr>
            </w:pPr>
            <w:r w:rsidRPr="00783751">
              <w:rPr>
                <w:rFonts w:ascii="Times New Roman" w:eastAsia="DengXian" w:hAnsi="Times New Roman" w:cs="Times New Roman"/>
                <w:b/>
                <w:bCs/>
                <w:sz w:val="20"/>
                <w:szCs w:val="20"/>
              </w:rPr>
              <w:t>Amino acid metabolism</w:t>
            </w:r>
          </w:p>
          <w:p w14:paraId="17FF5FC4"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B099827"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7A1EE19D"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DC22EE3"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6D8D6ED6"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65E206AB"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2B26C2F0" w14:textId="77777777" w:rsidR="00783751" w:rsidRPr="00783751" w:rsidRDefault="00783751" w:rsidP="00783751">
            <w:pPr>
              <w:spacing w:line="240"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09112B7C"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2BDF3A9"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LOC105339545</w:t>
            </w:r>
          </w:p>
        </w:tc>
        <w:tc>
          <w:tcPr>
            <w:tcW w:w="4253" w:type="dxa"/>
            <w:tcBorders>
              <w:top w:val="single" w:sz="6" w:space="0" w:color="auto"/>
              <w:left w:val="single" w:sz="6" w:space="0" w:color="auto"/>
              <w:bottom w:val="single" w:sz="6" w:space="0" w:color="auto"/>
              <w:right w:val="single" w:sz="6" w:space="0" w:color="auto"/>
            </w:tcBorders>
          </w:tcPr>
          <w:p w14:paraId="7C397C66" w14:textId="77777777" w:rsidR="00783751" w:rsidRPr="00783751" w:rsidRDefault="00783751" w:rsidP="00783751">
            <w:pPr>
              <w:spacing w:line="240" w:lineRule="auto"/>
              <w:rPr>
                <w:rFonts w:ascii="Times New Roman" w:eastAsia="DengXian" w:hAnsi="Times New Roman" w:cs="Times New Roman"/>
                <w:sz w:val="20"/>
                <w:szCs w:val="20"/>
              </w:rPr>
            </w:pPr>
          </w:p>
          <w:p w14:paraId="4466455F"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arginase, hepatic (arginine biosynthesis &amp; metal ion binding)</w:t>
            </w:r>
          </w:p>
        </w:tc>
        <w:tc>
          <w:tcPr>
            <w:tcW w:w="1229" w:type="dxa"/>
            <w:tcBorders>
              <w:top w:val="single" w:sz="6" w:space="0" w:color="auto"/>
              <w:left w:val="single" w:sz="6" w:space="0" w:color="auto"/>
              <w:bottom w:val="single" w:sz="6" w:space="0" w:color="auto"/>
              <w:right w:val="single" w:sz="6" w:space="0" w:color="auto"/>
            </w:tcBorders>
          </w:tcPr>
          <w:p w14:paraId="22803224"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B1066BF"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1.03</w:t>
            </w:r>
          </w:p>
        </w:tc>
      </w:tr>
      <w:tr w:rsidR="00783751" w:rsidRPr="00783751" w14:paraId="68DFEDA2"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23876D8F"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1D82CA50" w14:textId="77777777" w:rsidR="00783751" w:rsidRPr="00783751" w:rsidRDefault="00783751" w:rsidP="00783751">
            <w:pPr>
              <w:spacing w:line="240" w:lineRule="auto"/>
              <w:rPr>
                <w:rFonts w:ascii="Times New Roman" w:eastAsia="DengXian" w:hAnsi="Times New Roman" w:cs="Times New Roman"/>
                <w:sz w:val="20"/>
                <w:szCs w:val="20"/>
              </w:rPr>
            </w:pPr>
          </w:p>
          <w:p w14:paraId="3D981DDA"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LOC105346998</w:t>
            </w:r>
          </w:p>
        </w:tc>
        <w:tc>
          <w:tcPr>
            <w:tcW w:w="4253" w:type="dxa"/>
            <w:tcBorders>
              <w:top w:val="single" w:sz="6" w:space="0" w:color="auto"/>
              <w:left w:val="single" w:sz="6" w:space="0" w:color="auto"/>
              <w:bottom w:val="single" w:sz="6" w:space="0" w:color="auto"/>
              <w:right w:val="single" w:sz="6" w:space="0" w:color="auto"/>
            </w:tcBorders>
          </w:tcPr>
          <w:p w14:paraId="0FBE1648" w14:textId="77777777" w:rsidR="00783751" w:rsidRPr="00783751" w:rsidRDefault="00783751" w:rsidP="00783751">
            <w:pPr>
              <w:spacing w:line="240" w:lineRule="auto"/>
              <w:rPr>
                <w:rFonts w:ascii="Times New Roman" w:eastAsia="DengXian" w:hAnsi="Times New Roman" w:cs="Times New Roman"/>
                <w:sz w:val="20"/>
                <w:szCs w:val="20"/>
              </w:rPr>
            </w:pPr>
          </w:p>
          <w:p w14:paraId="0A6972B8"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spermidine synthase (polyamine biosynthesis)</w:t>
            </w:r>
          </w:p>
        </w:tc>
        <w:tc>
          <w:tcPr>
            <w:tcW w:w="1229" w:type="dxa"/>
            <w:tcBorders>
              <w:top w:val="single" w:sz="6" w:space="0" w:color="auto"/>
              <w:left w:val="single" w:sz="6" w:space="0" w:color="auto"/>
              <w:bottom w:val="single" w:sz="6" w:space="0" w:color="auto"/>
              <w:right w:val="single" w:sz="6" w:space="0" w:color="auto"/>
            </w:tcBorders>
          </w:tcPr>
          <w:p w14:paraId="0A62B6EB" w14:textId="77777777" w:rsidR="00783751" w:rsidRPr="00783751" w:rsidRDefault="00783751" w:rsidP="00783751">
            <w:pPr>
              <w:spacing w:line="240" w:lineRule="auto"/>
              <w:rPr>
                <w:rFonts w:ascii="Times New Roman" w:eastAsia="DengXian" w:hAnsi="Times New Roman" w:cs="Times New Roman"/>
                <w:sz w:val="20"/>
                <w:szCs w:val="20"/>
              </w:rPr>
            </w:pPr>
          </w:p>
          <w:p w14:paraId="08100015"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1.53</w:t>
            </w:r>
          </w:p>
        </w:tc>
      </w:tr>
      <w:tr w:rsidR="00783751" w:rsidRPr="00783751" w14:paraId="0311A378"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71AC4F0B"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7A61481D"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11868C4"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LOC105322265</w:t>
            </w:r>
          </w:p>
        </w:tc>
        <w:tc>
          <w:tcPr>
            <w:tcW w:w="4253" w:type="dxa"/>
            <w:tcBorders>
              <w:top w:val="single" w:sz="6" w:space="0" w:color="auto"/>
              <w:left w:val="single" w:sz="6" w:space="0" w:color="auto"/>
              <w:bottom w:val="single" w:sz="6" w:space="0" w:color="auto"/>
              <w:right w:val="single" w:sz="6" w:space="0" w:color="auto"/>
            </w:tcBorders>
          </w:tcPr>
          <w:p w14:paraId="2077CDCB" w14:textId="77777777" w:rsidR="00783751" w:rsidRPr="00783751" w:rsidRDefault="00783751" w:rsidP="00783751">
            <w:pPr>
              <w:spacing w:line="240" w:lineRule="auto"/>
              <w:rPr>
                <w:rFonts w:ascii="Times New Roman" w:eastAsia="DengXian" w:hAnsi="Times New Roman" w:cs="Times New Roman"/>
                <w:sz w:val="20"/>
                <w:szCs w:val="20"/>
              </w:rPr>
            </w:pPr>
          </w:p>
          <w:p w14:paraId="2F1EAD21"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Glutamine synthetase (Glutamine biosynthesis)</w:t>
            </w:r>
          </w:p>
        </w:tc>
        <w:tc>
          <w:tcPr>
            <w:tcW w:w="1229" w:type="dxa"/>
            <w:tcBorders>
              <w:top w:val="single" w:sz="6" w:space="0" w:color="auto"/>
              <w:left w:val="single" w:sz="6" w:space="0" w:color="auto"/>
              <w:bottom w:val="single" w:sz="6" w:space="0" w:color="auto"/>
              <w:right w:val="single" w:sz="6" w:space="0" w:color="auto"/>
            </w:tcBorders>
          </w:tcPr>
          <w:p w14:paraId="46E49BCC"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B39CA45"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-1.13</w:t>
            </w:r>
          </w:p>
        </w:tc>
      </w:tr>
      <w:tr w:rsidR="00783751" w:rsidRPr="00783751" w14:paraId="3A8E1248"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56B8E35F"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0DF796DF"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E63ADF1"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LOC105324179</w:t>
            </w:r>
          </w:p>
        </w:tc>
        <w:tc>
          <w:tcPr>
            <w:tcW w:w="4253" w:type="dxa"/>
            <w:tcBorders>
              <w:top w:val="single" w:sz="6" w:space="0" w:color="auto"/>
              <w:left w:val="single" w:sz="6" w:space="0" w:color="auto"/>
              <w:bottom w:val="single" w:sz="6" w:space="0" w:color="auto"/>
              <w:right w:val="single" w:sz="6" w:space="0" w:color="auto"/>
            </w:tcBorders>
          </w:tcPr>
          <w:p w14:paraId="0114FAF4" w14:textId="77777777" w:rsidR="00783751" w:rsidRPr="00783751" w:rsidRDefault="00783751" w:rsidP="00783751">
            <w:pPr>
              <w:spacing w:line="240" w:lineRule="auto"/>
              <w:rPr>
                <w:rFonts w:ascii="Times New Roman" w:eastAsia="DengXian" w:hAnsi="Times New Roman" w:cs="Times New Roman"/>
                <w:sz w:val="20"/>
                <w:szCs w:val="20"/>
              </w:rPr>
            </w:pPr>
          </w:p>
          <w:p w14:paraId="1CEC149F"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DDO - D-aspartate oxidase (amino acid metabolism)</w:t>
            </w:r>
          </w:p>
        </w:tc>
        <w:tc>
          <w:tcPr>
            <w:tcW w:w="1229" w:type="dxa"/>
            <w:tcBorders>
              <w:top w:val="single" w:sz="6" w:space="0" w:color="auto"/>
              <w:left w:val="single" w:sz="6" w:space="0" w:color="auto"/>
              <w:bottom w:val="single" w:sz="6" w:space="0" w:color="auto"/>
              <w:right w:val="single" w:sz="6" w:space="0" w:color="auto"/>
            </w:tcBorders>
          </w:tcPr>
          <w:p w14:paraId="27DFD129"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067D61E"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-1.49</w:t>
            </w:r>
          </w:p>
        </w:tc>
      </w:tr>
      <w:tr w:rsidR="00783751" w:rsidRPr="00783751" w14:paraId="28928CC3"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776019FD"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3CD1E3D7"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B1E7C5B"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LOC105328238</w:t>
            </w:r>
          </w:p>
        </w:tc>
        <w:tc>
          <w:tcPr>
            <w:tcW w:w="4253" w:type="dxa"/>
            <w:tcBorders>
              <w:top w:val="single" w:sz="6" w:space="0" w:color="auto"/>
              <w:left w:val="single" w:sz="6" w:space="0" w:color="auto"/>
              <w:bottom w:val="single" w:sz="6" w:space="0" w:color="auto"/>
              <w:right w:val="single" w:sz="6" w:space="0" w:color="auto"/>
            </w:tcBorders>
          </w:tcPr>
          <w:p w14:paraId="3B959350" w14:textId="77777777" w:rsidR="00783751" w:rsidRPr="00783751" w:rsidRDefault="00783751" w:rsidP="00783751">
            <w:pPr>
              <w:spacing w:line="240" w:lineRule="auto"/>
              <w:rPr>
                <w:rFonts w:ascii="Times New Roman" w:eastAsia="DengXian" w:hAnsi="Times New Roman" w:cs="Times New Roman"/>
                <w:sz w:val="20"/>
                <w:szCs w:val="20"/>
              </w:rPr>
            </w:pPr>
          </w:p>
          <w:p w14:paraId="74413F3F"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Oat - ornithine aminotransferase, mitochondrial</w:t>
            </w:r>
          </w:p>
        </w:tc>
        <w:tc>
          <w:tcPr>
            <w:tcW w:w="1229" w:type="dxa"/>
            <w:tcBorders>
              <w:top w:val="single" w:sz="6" w:space="0" w:color="auto"/>
              <w:left w:val="single" w:sz="6" w:space="0" w:color="auto"/>
              <w:bottom w:val="single" w:sz="6" w:space="0" w:color="auto"/>
              <w:right w:val="single" w:sz="6" w:space="0" w:color="auto"/>
            </w:tcBorders>
          </w:tcPr>
          <w:p w14:paraId="06245644"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3B0E2447"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-3.07</w:t>
            </w:r>
          </w:p>
        </w:tc>
      </w:tr>
      <w:tr w:rsidR="00783751" w:rsidRPr="00783751" w14:paraId="336D52DB"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92EEDEF"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386A9C2D"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CF64695"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LOC105331916</w:t>
            </w:r>
          </w:p>
        </w:tc>
        <w:tc>
          <w:tcPr>
            <w:tcW w:w="4253" w:type="dxa"/>
            <w:tcBorders>
              <w:top w:val="single" w:sz="6" w:space="0" w:color="auto"/>
              <w:left w:val="single" w:sz="6" w:space="0" w:color="auto"/>
              <w:bottom w:val="single" w:sz="6" w:space="0" w:color="auto"/>
              <w:right w:val="single" w:sz="6" w:space="0" w:color="auto"/>
            </w:tcBorders>
          </w:tcPr>
          <w:p w14:paraId="3EFEB2F9" w14:textId="77777777" w:rsidR="00783751" w:rsidRPr="00783751" w:rsidRDefault="00783751" w:rsidP="00783751">
            <w:pPr>
              <w:spacing w:line="240" w:lineRule="auto"/>
              <w:rPr>
                <w:rFonts w:ascii="Times New Roman" w:eastAsia="DengXian" w:hAnsi="Times New Roman" w:cs="Times New Roman"/>
                <w:sz w:val="20"/>
                <w:szCs w:val="20"/>
              </w:rPr>
            </w:pPr>
          </w:p>
          <w:p w14:paraId="4C24C336"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AGXT</w:t>
            </w:r>
            <w:r w:rsidRPr="00783751">
              <w:rPr>
                <w:rFonts w:ascii="Times New Roman" w:eastAsia="DengXian" w:hAnsi="Times New Roman" w:cs="Times New Roman"/>
                <w:sz w:val="20"/>
                <w:szCs w:val="20"/>
              </w:rPr>
              <w:tab/>
              <w:t>serine--pyruvate aminotransferase</w:t>
            </w:r>
          </w:p>
        </w:tc>
        <w:tc>
          <w:tcPr>
            <w:tcW w:w="1229" w:type="dxa"/>
            <w:tcBorders>
              <w:top w:val="single" w:sz="6" w:space="0" w:color="auto"/>
              <w:left w:val="single" w:sz="6" w:space="0" w:color="auto"/>
              <w:bottom w:val="single" w:sz="6" w:space="0" w:color="auto"/>
              <w:right w:val="single" w:sz="6" w:space="0" w:color="auto"/>
            </w:tcBorders>
          </w:tcPr>
          <w:p w14:paraId="3961D6C5"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9790979"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-1.61</w:t>
            </w:r>
          </w:p>
        </w:tc>
      </w:tr>
      <w:tr w:rsidR="00783751" w:rsidRPr="00783751" w14:paraId="0D1363E4"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0410649E"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03F0B8B3"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4EA6074"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LOC105335584</w:t>
            </w:r>
          </w:p>
        </w:tc>
        <w:tc>
          <w:tcPr>
            <w:tcW w:w="4253" w:type="dxa"/>
            <w:tcBorders>
              <w:top w:val="single" w:sz="6" w:space="0" w:color="auto"/>
              <w:left w:val="single" w:sz="6" w:space="0" w:color="auto"/>
              <w:bottom w:val="single" w:sz="6" w:space="0" w:color="auto"/>
              <w:right w:val="single" w:sz="6" w:space="0" w:color="auto"/>
            </w:tcBorders>
          </w:tcPr>
          <w:p w14:paraId="6E83092C" w14:textId="77777777" w:rsidR="00783751" w:rsidRPr="00783751" w:rsidRDefault="00783751" w:rsidP="00783751">
            <w:pPr>
              <w:spacing w:line="240" w:lineRule="auto"/>
              <w:rPr>
                <w:rFonts w:ascii="Times New Roman" w:eastAsia="DengXian" w:hAnsi="Times New Roman" w:cs="Times New Roman"/>
                <w:sz w:val="20"/>
                <w:szCs w:val="20"/>
              </w:rPr>
            </w:pPr>
          </w:p>
          <w:p w14:paraId="3403BE51"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ProDH2 - probable proline dehydrogenase 2</w:t>
            </w:r>
          </w:p>
        </w:tc>
        <w:tc>
          <w:tcPr>
            <w:tcW w:w="1229" w:type="dxa"/>
            <w:tcBorders>
              <w:top w:val="single" w:sz="6" w:space="0" w:color="auto"/>
              <w:left w:val="single" w:sz="6" w:space="0" w:color="auto"/>
              <w:bottom w:val="single" w:sz="6" w:space="0" w:color="auto"/>
              <w:right w:val="single" w:sz="6" w:space="0" w:color="auto"/>
            </w:tcBorders>
          </w:tcPr>
          <w:p w14:paraId="0EA90178"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4AA1C7C"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-2.22</w:t>
            </w:r>
          </w:p>
        </w:tc>
      </w:tr>
      <w:tr w:rsidR="00783751" w:rsidRPr="00783751" w14:paraId="41747891"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3BEBE710"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640C245B"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0DBA534"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LOC105339692</w:t>
            </w:r>
          </w:p>
        </w:tc>
        <w:tc>
          <w:tcPr>
            <w:tcW w:w="4253" w:type="dxa"/>
            <w:tcBorders>
              <w:top w:val="single" w:sz="6" w:space="0" w:color="auto"/>
              <w:left w:val="single" w:sz="6" w:space="0" w:color="auto"/>
              <w:bottom w:val="single" w:sz="6" w:space="0" w:color="auto"/>
              <w:right w:val="single" w:sz="6" w:space="0" w:color="auto"/>
            </w:tcBorders>
          </w:tcPr>
          <w:p w14:paraId="455D962E" w14:textId="77777777" w:rsidR="00783751" w:rsidRPr="00783751" w:rsidRDefault="00783751" w:rsidP="00783751">
            <w:pPr>
              <w:spacing w:line="240" w:lineRule="auto"/>
              <w:rPr>
                <w:rFonts w:ascii="Times New Roman" w:eastAsia="DengXian" w:hAnsi="Times New Roman" w:cs="Times New Roman"/>
                <w:sz w:val="20"/>
                <w:szCs w:val="20"/>
              </w:rPr>
            </w:pPr>
          </w:p>
          <w:p w14:paraId="325737D5"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CDO1</w:t>
            </w:r>
            <w:r w:rsidRPr="00783751">
              <w:rPr>
                <w:rFonts w:ascii="Times New Roman" w:eastAsia="DengXian" w:hAnsi="Times New Roman" w:cs="Times New Roman"/>
                <w:sz w:val="20"/>
                <w:szCs w:val="20"/>
              </w:rPr>
              <w:tab/>
              <w:t xml:space="preserve">cysteine dioxygenase type </w:t>
            </w:r>
          </w:p>
          <w:p w14:paraId="5705A70A" w14:textId="77777777" w:rsidR="00783751" w:rsidRPr="00783751" w:rsidRDefault="00783751" w:rsidP="00783751">
            <w:pPr>
              <w:spacing w:line="240" w:lineRule="auto"/>
              <w:rPr>
                <w:rFonts w:ascii="Times New Roman" w:eastAsia="DengXian" w:hAnsi="Times New Roman" w:cs="Times New Roman"/>
                <w:sz w:val="20"/>
                <w:szCs w:val="20"/>
              </w:rPr>
            </w:pPr>
          </w:p>
        </w:tc>
        <w:tc>
          <w:tcPr>
            <w:tcW w:w="1229" w:type="dxa"/>
            <w:tcBorders>
              <w:top w:val="single" w:sz="6" w:space="0" w:color="auto"/>
              <w:left w:val="single" w:sz="6" w:space="0" w:color="auto"/>
              <w:bottom w:val="single" w:sz="6" w:space="0" w:color="auto"/>
              <w:right w:val="single" w:sz="6" w:space="0" w:color="auto"/>
            </w:tcBorders>
          </w:tcPr>
          <w:p w14:paraId="0EE62179"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D9ED595"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-1.67</w:t>
            </w:r>
          </w:p>
        </w:tc>
      </w:tr>
      <w:tr w:rsidR="00783751" w:rsidRPr="00783751" w14:paraId="24652B72"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2C421870"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hideMark/>
          </w:tcPr>
          <w:p w14:paraId="7EB03848"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LOC105339426</w:t>
            </w:r>
          </w:p>
        </w:tc>
        <w:tc>
          <w:tcPr>
            <w:tcW w:w="4253" w:type="dxa"/>
            <w:tcBorders>
              <w:top w:val="single" w:sz="6" w:space="0" w:color="auto"/>
              <w:left w:val="single" w:sz="6" w:space="0" w:color="auto"/>
              <w:bottom w:val="single" w:sz="6" w:space="0" w:color="auto"/>
              <w:right w:val="single" w:sz="6" w:space="0" w:color="auto"/>
            </w:tcBorders>
            <w:hideMark/>
          </w:tcPr>
          <w:p w14:paraId="496C19D1"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OPLAH - 5-oxoprolinase</w:t>
            </w:r>
          </w:p>
        </w:tc>
        <w:tc>
          <w:tcPr>
            <w:tcW w:w="1229" w:type="dxa"/>
            <w:tcBorders>
              <w:top w:val="single" w:sz="6" w:space="0" w:color="auto"/>
              <w:left w:val="single" w:sz="6" w:space="0" w:color="auto"/>
              <w:bottom w:val="single" w:sz="6" w:space="0" w:color="auto"/>
              <w:right w:val="single" w:sz="6" w:space="0" w:color="auto"/>
            </w:tcBorders>
            <w:hideMark/>
          </w:tcPr>
          <w:p w14:paraId="532743E9"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-1.42</w:t>
            </w:r>
          </w:p>
        </w:tc>
      </w:tr>
      <w:tr w:rsidR="00783751" w:rsidRPr="00783751" w14:paraId="18B6B7F0" w14:textId="77777777" w:rsidTr="00783751">
        <w:tc>
          <w:tcPr>
            <w:tcW w:w="1560" w:type="dxa"/>
            <w:vMerge w:val="restart"/>
            <w:tcBorders>
              <w:top w:val="single" w:sz="6" w:space="0" w:color="auto"/>
              <w:left w:val="single" w:sz="6" w:space="0" w:color="auto"/>
              <w:bottom w:val="single" w:sz="6" w:space="0" w:color="auto"/>
              <w:right w:val="single" w:sz="6" w:space="0" w:color="auto"/>
            </w:tcBorders>
          </w:tcPr>
          <w:p w14:paraId="58407A2C"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3C9BC7F2"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3F526036"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5641D487"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68321E0"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5FB75841"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17C19334"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7838E058"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903817C"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568B5314"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9FF08B9"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7FE6E9D"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46E62280"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5C65B73"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25AF012D" w14:textId="77777777" w:rsidR="00783751" w:rsidRPr="00783751" w:rsidRDefault="00783751" w:rsidP="00783751">
            <w:pPr>
              <w:spacing w:line="240" w:lineRule="auto"/>
              <w:jc w:val="center"/>
              <w:rPr>
                <w:rFonts w:ascii="Times New Roman" w:eastAsia="DengXian" w:hAnsi="Times New Roman" w:cs="Times New Roman"/>
                <w:b/>
                <w:bCs/>
                <w:sz w:val="20"/>
                <w:szCs w:val="20"/>
              </w:rPr>
            </w:pPr>
            <w:r w:rsidRPr="00783751">
              <w:rPr>
                <w:rFonts w:ascii="Times New Roman" w:eastAsia="DengXian" w:hAnsi="Times New Roman" w:cs="Times New Roman"/>
                <w:b/>
                <w:bCs/>
                <w:sz w:val="20"/>
                <w:szCs w:val="20"/>
              </w:rPr>
              <w:t>Other metabolisms</w:t>
            </w:r>
          </w:p>
          <w:p w14:paraId="45CCF03E"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2294CA5"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56E32C7"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F9ED828"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BD74489"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C6CF29E"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AA46FBD"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15F856B"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88E38F5"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32BD5BC"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3B3791E"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73A5C5A"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4F5A41E"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EA5C7F2"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8F47FD5"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6D8DDF3"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8C7AFBB"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FAD8DE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02978DC"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320E74A0" w14:textId="77777777" w:rsidR="00783751" w:rsidRPr="00783751" w:rsidRDefault="00783751" w:rsidP="00783751">
            <w:pPr>
              <w:spacing w:line="240"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6F9CFCC2"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499881F"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LOC105319752</w:t>
            </w:r>
          </w:p>
        </w:tc>
        <w:tc>
          <w:tcPr>
            <w:tcW w:w="4253" w:type="dxa"/>
            <w:tcBorders>
              <w:top w:val="single" w:sz="6" w:space="0" w:color="auto"/>
              <w:left w:val="single" w:sz="6" w:space="0" w:color="auto"/>
              <w:bottom w:val="single" w:sz="6" w:space="0" w:color="auto"/>
              <w:right w:val="single" w:sz="6" w:space="0" w:color="auto"/>
            </w:tcBorders>
          </w:tcPr>
          <w:p w14:paraId="410811F6" w14:textId="77777777" w:rsidR="00783751" w:rsidRPr="00783751" w:rsidRDefault="00783751" w:rsidP="00783751">
            <w:pPr>
              <w:spacing w:line="240" w:lineRule="auto"/>
              <w:rPr>
                <w:rFonts w:ascii="Times New Roman" w:eastAsia="DengXian" w:hAnsi="Times New Roman" w:cs="Times New Roman"/>
                <w:sz w:val="20"/>
                <w:szCs w:val="20"/>
              </w:rPr>
            </w:pPr>
          </w:p>
          <w:p w14:paraId="6DA5D837"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OCRL - Inositol polyphosphate 5-phosphatase OCRL-1</w:t>
            </w:r>
          </w:p>
        </w:tc>
        <w:tc>
          <w:tcPr>
            <w:tcW w:w="1229" w:type="dxa"/>
            <w:tcBorders>
              <w:top w:val="single" w:sz="6" w:space="0" w:color="auto"/>
              <w:left w:val="single" w:sz="6" w:space="0" w:color="auto"/>
              <w:bottom w:val="single" w:sz="6" w:space="0" w:color="auto"/>
              <w:right w:val="single" w:sz="6" w:space="0" w:color="auto"/>
            </w:tcBorders>
          </w:tcPr>
          <w:p w14:paraId="0E64AB9F"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718AD21"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-2.29</w:t>
            </w:r>
          </w:p>
        </w:tc>
      </w:tr>
      <w:tr w:rsidR="00783751" w:rsidRPr="00783751" w14:paraId="52383433"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34BB29B6"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0B3BF573"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643F773"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LOC105332291</w:t>
            </w:r>
          </w:p>
        </w:tc>
        <w:tc>
          <w:tcPr>
            <w:tcW w:w="4253" w:type="dxa"/>
            <w:tcBorders>
              <w:top w:val="single" w:sz="6" w:space="0" w:color="auto"/>
              <w:left w:val="single" w:sz="6" w:space="0" w:color="auto"/>
              <w:bottom w:val="single" w:sz="6" w:space="0" w:color="auto"/>
              <w:right w:val="single" w:sz="6" w:space="0" w:color="auto"/>
            </w:tcBorders>
          </w:tcPr>
          <w:p w14:paraId="4878B2DF" w14:textId="77777777" w:rsidR="00783751" w:rsidRPr="00783751" w:rsidRDefault="00783751" w:rsidP="00783751">
            <w:pPr>
              <w:spacing w:line="240" w:lineRule="auto"/>
              <w:rPr>
                <w:rFonts w:ascii="Times New Roman" w:eastAsia="DengXian" w:hAnsi="Times New Roman" w:cs="Times New Roman"/>
                <w:sz w:val="20"/>
                <w:szCs w:val="20"/>
              </w:rPr>
            </w:pPr>
          </w:p>
          <w:p w14:paraId="5972E269"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GPI - glucose-6-phosphate isomerase</w:t>
            </w:r>
          </w:p>
        </w:tc>
        <w:tc>
          <w:tcPr>
            <w:tcW w:w="1229" w:type="dxa"/>
            <w:tcBorders>
              <w:top w:val="single" w:sz="6" w:space="0" w:color="auto"/>
              <w:left w:val="single" w:sz="6" w:space="0" w:color="auto"/>
              <w:bottom w:val="single" w:sz="6" w:space="0" w:color="auto"/>
              <w:right w:val="single" w:sz="6" w:space="0" w:color="auto"/>
            </w:tcBorders>
          </w:tcPr>
          <w:p w14:paraId="2764C85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0665E30"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-1.04</w:t>
            </w:r>
          </w:p>
        </w:tc>
      </w:tr>
      <w:tr w:rsidR="00783751" w:rsidRPr="00783751" w14:paraId="0999B2E3"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51375D6C"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5407CA5B"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9EAE1E5"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LOC105345333</w:t>
            </w:r>
          </w:p>
        </w:tc>
        <w:tc>
          <w:tcPr>
            <w:tcW w:w="4253" w:type="dxa"/>
            <w:tcBorders>
              <w:top w:val="single" w:sz="6" w:space="0" w:color="auto"/>
              <w:left w:val="single" w:sz="6" w:space="0" w:color="auto"/>
              <w:bottom w:val="single" w:sz="6" w:space="0" w:color="auto"/>
              <w:right w:val="single" w:sz="6" w:space="0" w:color="auto"/>
            </w:tcBorders>
          </w:tcPr>
          <w:p w14:paraId="52E8EA0D" w14:textId="77777777" w:rsidR="00783751" w:rsidRPr="00783751" w:rsidRDefault="00783751" w:rsidP="00783751">
            <w:pPr>
              <w:spacing w:line="240" w:lineRule="auto"/>
              <w:rPr>
                <w:rFonts w:ascii="Times New Roman" w:eastAsia="DengXian" w:hAnsi="Times New Roman" w:cs="Times New Roman"/>
                <w:sz w:val="20"/>
                <w:szCs w:val="20"/>
              </w:rPr>
            </w:pPr>
          </w:p>
          <w:p w14:paraId="4C67E916"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PGM3 - phosphoacetylglucosamine mutase</w:t>
            </w:r>
          </w:p>
          <w:p w14:paraId="4965CE34" w14:textId="77777777" w:rsidR="00783751" w:rsidRPr="00783751" w:rsidRDefault="00783751" w:rsidP="00783751">
            <w:pPr>
              <w:spacing w:line="240" w:lineRule="auto"/>
              <w:rPr>
                <w:rFonts w:ascii="Times New Roman" w:eastAsia="DengXian" w:hAnsi="Times New Roman" w:cs="Times New Roman"/>
                <w:sz w:val="20"/>
                <w:szCs w:val="20"/>
              </w:rPr>
            </w:pPr>
          </w:p>
        </w:tc>
        <w:tc>
          <w:tcPr>
            <w:tcW w:w="1229" w:type="dxa"/>
            <w:tcBorders>
              <w:top w:val="single" w:sz="6" w:space="0" w:color="auto"/>
              <w:left w:val="single" w:sz="6" w:space="0" w:color="auto"/>
              <w:bottom w:val="single" w:sz="6" w:space="0" w:color="auto"/>
              <w:right w:val="single" w:sz="6" w:space="0" w:color="auto"/>
            </w:tcBorders>
          </w:tcPr>
          <w:p w14:paraId="61A4793B"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DCBAC30"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-1.20</w:t>
            </w:r>
          </w:p>
        </w:tc>
      </w:tr>
      <w:tr w:rsidR="00783751" w:rsidRPr="00783751" w14:paraId="38C44CD5"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68707545"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3D4FCADB"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392617E3"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LOC105329868</w:t>
            </w:r>
          </w:p>
        </w:tc>
        <w:tc>
          <w:tcPr>
            <w:tcW w:w="4253" w:type="dxa"/>
            <w:tcBorders>
              <w:top w:val="single" w:sz="6" w:space="0" w:color="auto"/>
              <w:left w:val="single" w:sz="6" w:space="0" w:color="auto"/>
              <w:bottom w:val="single" w:sz="6" w:space="0" w:color="auto"/>
              <w:right w:val="single" w:sz="6" w:space="0" w:color="auto"/>
            </w:tcBorders>
          </w:tcPr>
          <w:p w14:paraId="056F41A0" w14:textId="77777777" w:rsidR="00783751" w:rsidRPr="00783751" w:rsidRDefault="00783751" w:rsidP="00783751">
            <w:pPr>
              <w:spacing w:line="240" w:lineRule="auto"/>
              <w:rPr>
                <w:rFonts w:ascii="Times New Roman" w:eastAsia="DengXian" w:hAnsi="Times New Roman" w:cs="Times New Roman"/>
                <w:sz w:val="20"/>
                <w:szCs w:val="20"/>
              </w:rPr>
            </w:pPr>
          </w:p>
          <w:p w14:paraId="183548A8"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ETHE1 - persulfide dioxygenase ETHE1, mitochondrial</w:t>
            </w:r>
          </w:p>
          <w:p w14:paraId="4F310AFB" w14:textId="77777777" w:rsidR="00783751" w:rsidRPr="00783751" w:rsidRDefault="00783751" w:rsidP="00783751">
            <w:pPr>
              <w:spacing w:line="240" w:lineRule="auto"/>
              <w:rPr>
                <w:rFonts w:ascii="Times New Roman" w:eastAsia="DengXian" w:hAnsi="Times New Roman" w:cs="Times New Roman"/>
                <w:sz w:val="20"/>
                <w:szCs w:val="20"/>
              </w:rPr>
            </w:pPr>
          </w:p>
        </w:tc>
        <w:tc>
          <w:tcPr>
            <w:tcW w:w="1229" w:type="dxa"/>
            <w:tcBorders>
              <w:top w:val="single" w:sz="6" w:space="0" w:color="auto"/>
              <w:left w:val="single" w:sz="6" w:space="0" w:color="auto"/>
              <w:bottom w:val="single" w:sz="6" w:space="0" w:color="auto"/>
              <w:right w:val="single" w:sz="6" w:space="0" w:color="auto"/>
            </w:tcBorders>
          </w:tcPr>
          <w:p w14:paraId="277F10A2"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0ADDB56"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-2.46</w:t>
            </w:r>
          </w:p>
        </w:tc>
      </w:tr>
      <w:tr w:rsidR="00783751" w:rsidRPr="00783751" w14:paraId="33A12F7B"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5DC45202"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4F8AED45"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FBD420A"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LOC105332665</w:t>
            </w:r>
          </w:p>
        </w:tc>
        <w:tc>
          <w:tcPr>
            <w:tcW w:w="4253" w:type="dxa"/>
            <w:tcBorders>
              <w:top w:val="single" w:sz="6" w:space="0" w:color="auto"/>
              <w:left w:val="single" w:sz="6" w:space="0" w:color="auto"/>
              <w:bottom w:val="single" w:sz="6" w:space="0" w:color="auto"/>
              <w:right w:val="single" w:sz="6" w:space="0" w:color="auto"/>
            </w:tcBorders>
          </w:tcPr>
          <w:p w14:paraId="3A9B4888" w14:textId="77777777" w:rsidR="00783751" w:rsidRPr="00783751" w:rsidRDefault="00783751" w:rsidP="00783751">
            <w:pPr>
              <w:spacing w:line="240" w:lineRule="auto"/>
              <w:rPr>
                <w:rFonts w:ascii="Times New Roman" w:eastAsia="DengXian" w:hAnsi="Times New Roman" w:cs="Times New Roman"/>
                <w:sz w:val="20"/>
                <w:szCs w:val="20"/>
              </w:rPr>
            </w:pPr>
          </w:p>
          <w:p w14:paraId="723A6D82"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UQCRC2 - cytochrome b-c1 complex subunit 2, mitochondrial</w:t>
            </w:r>
          </w:p>
        </w:tc>
        <w:tc>
          <w:tcPr>
            <w:tcW w:w="1229" w:type="dxa"/>
            <w:tcBorders>
              <w:top w:val="single" w:sz="6" w:space="0" w:color="auto"/>
              <w:left w:val="single" w:sz="6" w:space="0" w:color="auto"/>
              <w:bottom w:val="single" w:sz="6" w:space="0" w:color="auto"/>
              <w:right w:val="single" w:sz="6" w:space="0" w:color="auto"/>
            </w:tcBorders>
          </w:tcPr>
          <w:p w14:paraId="468807D7"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BA1A76F"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-1.30</w:t>
            </w:r>
          </w:p>
        </w:tc>
      </w:tr>
      <w:tr w:rsidR="00783751" w:rsidRPr="00783751" w14:paraId="27B73D23"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49A759B9"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3429F875"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92D69B5"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LOC105338985</w:t>
            </w:r>
          </w:p>
        </w:tc>
        <w:tc>
          <w:tcPr>
            <w:tcW w:w="4253" w:type="dxa"/>
            <w:tcBorders>
              <w:top w:val="single" w:sz="6" w:space="0" w:color="auto"/>
              <w:left w:val="single" w:sz="6" w:space="0" w:color="auto"/>
              <w:bottom w:val="single" w:sz="6" w:space="0" w:color="auto"/>
              <w:right w:val="single" w:sz="6" w:space="0" w:color="auto"/>
            </w:tcBorders>
          </w:tcPr>
          <w:p w14:paraId="6E3D3059" w14:textId="77777777" w:rsidR="00783751" w:rsidRPr="00783751" w:rsidRDefault="00783751" w:rsidP="00783751">
            <w:pPr>
              <w:spacing w:line="240" w:lineRule="auto"/>
              <w:rPr>
                <w:rFonts w:ascii="Times New Roman" w:eastAsia="DengXian" w:hAnsi="Times New Roman" w:cs="Times New Roman"/>
                <w:sz w:val="20"/>
                <w:szCs w:val="20"/>
              </w:rPr>
            </w:pPr>
          </w:p>
          <w:p w14:paraId="3C74C03E"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ATP syngamma - ATP synthase subunit gamma, mitochondrial</w:t>
            </w:r>
          </w:p>
        </w:tc>
        <w:tc>
          <w:tcPr>
            <w:tcW w:w="1229" w:type="dxa"/>
            <w:tcBorders>
              <w:top w:val="single" w:sz="6" w:space="0" w:color="auto"/>
              <w:left w:val="single" w:sz="6" w:space="0" w:color="auto"/>
              <w:bottom w:val="single" w:sz="6" w:space="0" w:color="auto"/>
              <w:right w:val="single" w:sz="6" w:space="0" w:color="auto"/>
            </w:tcBorders>
          </w:tcPr>
          <w:p w14:paraId="65FFD261"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236B47F"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-1.12</w:t>
            </w:r>
          </w:p>
        </w:tc>
      </w:tr>
      <w:tr w:rsidR="00783751" w:rsidRPr="00783751" w14:paraId="6A70CA81"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3BB128C1"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16754111"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B4DF18F"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LOC105346116</w:t>
            </w:r>
          </w:p>
        </w:tc>
        <w:tc>
          <w:tcPr>
            <w:tcW w:w="4253" w:type="dxa"/>
            <w:tcBorders>
              <w:top w:val="single" w:sz="6" w:space="0" w:color="auto"/>
              <w:left w:val="single" w:sz="6" w:space="0" w:color="auto"/>
              <w:bottom w:val="single" w:sz="6" w:space="0" w:color="auto"/>
              <w:right w:val="single" w:sz="6" w:space="0" w:color="auto"/>
            </w:tcBorders>
          </w:tcPr>
          <w:p w14:paraId="6838C041" w14:textId="77777777" w:rsidR="00783751" w:rsidRPr="00783751" w:rsidRDefault="00783751" w:rsidP="00783751">
            <w:pPr>
              <w:spacing w:line="240" w:lineRule="auto"/>
              <w:rPr>
                <w:rFonts w:ascii="Times New Roman" w:eastAsia="DengXian" w:hAnsi="Times New Roman" w:cs="Times New Roman"/>
                <w:sz w:val="20"/>
                <w:szCs w:val="20"/>
              </w:rPr>
            </w:pPr>
          </w:p>
          <w:p w14:paraId="64347E7D"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NDUFB5 - NADH dehydrogenase [ubiquinone] 1 beta subcomplex subunit 5, mitochondrial-like</w:t>
            </w:r>
          </w:p>
        </w:tc>
        <w:tc>
          <w:tcPr>
            <w:tcW w:w="1229" w:type="dxa"/>
            <w:tcBorders>
              <w:top w:val="single" w:sz="6" w:space="0" w:color="auto"/>
              <w:left w:val="single" w:sz="6" w:space="0" w:color="auto"/>
              <w:bottom w:val="single" w:sz="6" w:space="0" w:color="auto"/>
              <w:right w:val="single" w:sz="6" w:space="0" w:color="auto"/>
            </w:tcBorders>
          </w:tcPr>
          <w:p w14:paraId="4CE56B6F"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8575BFD"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-2.61</w:t>
            </w:r>
          </w:p>
        </w:tc>
      </w:tr>
      <w:tr w:rsidR="00783751" w:rsidRPr="00783751" w14:paraId="1A256022"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0415AFA7"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4F0045A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87CE30B"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LOC105320595</w:t>
            </w:r>
          </w:p>
        </w:tc>
        <w:tc>
          <w:tcPr>
            <w:tcW w:w="4253" w:type="dxa"/>
            <w:tcBorders>
              <w:top w:val="single" w:sz="6" w:space="0" w:color="auto"/>
              <w:left w:val="single" w:sz="6" w:space="0" w:color="auto"/>
              <w:bottom w:val="single" w:sz="6" w:space="0" w:color="auto"/>
              <w:right w:val="single" w:sz="6" w:space="0" w:color="auto"/>
            </w:tcBorders>
          </w:tcPr>
          <w:p w14:paraId="4A1F12DC" w14:textId="77777777" w:rsidR="00783751" w:rsidRPr="00783751" w:rsidRDefault="00783751" w:rsidP="00783751">
            <w:pPr>
              <w:spacing w:line="240" w:lineRule="auto"/>
              <w:rPr>
                <w:rFonts w:ascii="Times New Roman" w:eastAsia="DengXian" w:hAnsi="Times New Roman" w:cs="Times New Roman"/>
                <w:sz w:val="20"/>
                <w:szCs w:val="20"/>
              </w:rPr>
            </w:pPr>
          </w:p>
          <w:p w14:paraId="2523510C"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CHST15</w:t>
            </w:r>
            <w:r w:rsidRPr="00783751">
              <w:rPr>
                <w:rFonts w:ascii="Times New Roman" w:eastAsia="DengXian" w:hAnsi="Times New Roman" w:cs="Times New Roman"/>
                <w:sz w:val="20"/>
                <w:szCs w:val="20"/>
              </w:rPr>
              <w:tab/>
              <w:t>carbohydrate sulfotransferase 15-like</w:t>
            </w:r>
          </w:p>
          <w:p w14:paraId="56E90C01" w14:textId="77777777" w:rsidR="00783751" w:rsidRPr="00783751" w:rsidRDefault="00783751" w:rsidP="00783751">
            <w:pPr>
              <w:spacing w:line="240" w:lineRule="auto"/>
              <w:rPr>
                <w:rFonts w:ascii="Times New Roman" w:eastAsia="DengXian" w:hAnsi="Times New Roman" w:cs="Times New Roman"/>
                <w:sz w:val="20"/>
                <w:szCs w:val="20"/>
              </w:rPr>
            </w:pPr>
          </w:p>
        </w:tc>
        <w:tc>
          <w:tcPr>
            <w:tcW w:w="1229" w:type="dxa"/>
            <w:tcBorders>
              <w:top w:val="single" w:sz="6" w:space="0" w:color="auto"/>
              <w:left w:val="single" w:sz="6" w:space="0" w:color="auto"/>
              <w:bottom w:val="single" w:sz="6" w:space="0" w:color="auto"/>
              <w:right w:val="single" w:sz="6" w:space="0" w:color="auto"/>
            </w:tcBorders>
          </w:tcPr>
          <w:p w14:paraId="457E699D"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DA6916A"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-1.29</w:t>
            </w:r>
          </w:p>
        </w:tc>
      </w:tr>
      <w:tr w:rsidR="00783751" w:rsidRPr="00783751" w14:paraId="23574EF1"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26E5BCEA"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hideMark/>
          </w:tcPr>
          <w:p w14:paraId="568D1833"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LOC105340894</w:t>
            </w:r>
          </w:p>
        </w:tc>
        <w:tc>
          <w:tcPr>
            <w:tcW w:w="4253" w:type="dxa"/>
            <w:tcBorders>
              <w:top w:val="single" w:sz="6" w:space="0" w:color="auto"/>
              <w:left w:val="single" w:sz="6" w:space="0" w:color="auto"/>
              <w:bottom w:val="single" w:sz="6" w:space="0" w:color="auto"/>
              <w:right w:val="single" w:sz="6" w:space="0" w:color="auto"/>
            </w:tcBorders>
          </w:tcPr>
          <w:p w14:paraId="7DE64965"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MGAT4C- alpha-1,3-mannosyl-glycoprotein 4-beta-N-acetylglucosaminyltransferase C-like</w:t>
            </w:r>
          </w:p>
          <w:p w14:paraId="069AA4FA" w14:textId="77777777" w:rsidR="00783751" w:rsidRPr="00783751" w:rsidRDefault="00783751" w:rsidP="00783751">
            <w:pPr>
              <w:spacing w:line="240" w:lineRule="auto"/>
              <w:rPr>
                <w:rFonts w:ascii="Times New Roman" w:eastAsia="DengXian" w:hAnsi="Times New Roman" w:cs="Times New Roman"/>
                <w:sz w:val="20"/>
                <w:szCs w:val="20"/>
              </w:rPr>
            </w:pPr>
          </w:p>
        </w:tc>
        <w:tc>
          <w:tcPr>
            <w:tcW w:w="1229" w:type="dxa"/>
            <w:tcBorders>
              <w:top w:val="single" w:sz="6" w:space="0" w:color="auto"/>
              <w:left w:val="single" w:sz="6" w:space="0" w:color="auto"/>
              <w:bottom w:val="single" w:sz="6" w:space="0" w:color="auto"/>
              <w:right w:val="single" w:sz="6" w:space="0" w:color="auto"/>
            </w:tcBorders>
            <w:hideMark/>
          </w:tcPr>
          <w:p w14:paraId="75B7B2E7"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-1.35</w:t>
            </w:r>
          </w:p>
        </w:tc>
      </w:tr>
      <w:tr w:rsidR="00783751" w:rsidRPr="00783751" w14:paraId="5BCDF4ED"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677C3350"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hideMark/>
          </w:tcPr>
          <w:p w14:paraId="22C97402"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LOC105346608</w:t>
            </w:r>
          </w:p>
        </w:tc>
        <w:tc>
          <w:tcPr>
            <w:tcW w:w="4253" w:type="dxa"/>
            <w:tcBorders>
              <w:top w:val="single" w:sz="6" w:space="0" w:color="auto"/>
              <w:left w:val="single" w:sz="6" w:space="0" w:color="auto"/>
              <w:bottom w:val="single" w:sz="6" w:space="0" w:color="auto"/>
              <w:right w:val="single" w:sz="6" w:space="0" w:color="auto"/>
            </w:tcBorders>
            <w:hideMark/>
          </w:tcPr>
          <w:p w14:paraId="25743271"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smt1 - phosphoethanolamine N-methyltransferase 3</w:t>
            </w:r>
          </w:p>
        </w:tc>
        <w:tc>
          <w:tcPr>
            <w:tcW w:w="1229" w:type="dxa"/>
            <w:tcBorders>
              <w:top w:val="single" w:sz="6" w:space="0" w:color="auto"/>
              <w:left w:val="single" w:sz="6" w:space="0" w:color="auto"/>
              <w:bottom w:val="single" w:sz="6" w:space="0" w:color="auto"/>
              <w:right w:val="single" w:sz="6" w:space="0" w:color="auto"/>
            </w:tcBorders>
            <w:hideMark/>
          </w:tcPr>
          <w:p w14:paraId="75BFD7FD"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1.13</w:t>
            </w:r>
          </w:p>
        </w:tc>
      </w:tr>
      <w:tr w:rsidR="00783751" w:rsidRPr="00783751" w14:paraId="05B4FC00"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073A1738"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5A998121"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DFBBB42"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LOC105340783</w:t>
            </w:r>
          </w:p>
        </w:tc>
        <w:tc>
          <w:tcPr>
            <w:tcW w:w="4253" w:type="dxa"/>
            <w:tcBorders>
              <w:top w:val="single" w:sz="6" w:space="0" w:color="auto"/>
              <w:left w:val="single" w:sz="6" w:space="0" w:color="auto"/>
              <w:bottom w:val="single" w:sz="6" w:space="0" w:color="auto"/>
              <w:right w:val="single" w:sz="6" w:space="0" w:color="auto"/>
            </w:tcBorders>
          </w:tcPr>
          <w:p w14:paraId="4D4BBEDF" w14:textId="77777777" w:rsidR="00783751" w:rsidRPr="00783751" w:rsidRDefault="00783751" w:rsidP="00783751">
            <w:pPr>
              <w:spacing w:line="240" w:lineRule="auto"/>
              <w:rPr>
                <w:rFonts w:ascii="Times New Roman" w:eastAsia="DengXian" w:hAnsi="Times New Roman" w:cs="Times New Roman"/>
                <w:sz w:val="20"/>
                <w:szCs w:val="20"/>
              </w:rPr>
            </w:pPr>
          </w:p>
          <w:p w14:paraId="6DE6606D"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PLA2G4A - cytosolic phospholipase A2</w:t>
            </w:r>
          </w:p>
        </w:tc>
        <w:tc>
          <w:tcPr>
            <w:tcW w:w="1229" w:type="dxa"/>
            <w:tcBorders>
              <w:top w:val="single" w:sz="6" w:space="0" w:color="auto"/>
              <w:left w:val="single" w:sz="6" w:space="0" w:color="auto"/>
              <w:bottom w:val="single" w:sz="6" w:space="0" w:color="auto"/>
              <w:right w:val="single" w:sz="6" w:space="0" w:color="auto"/>
            </w:tcBorders>
          </w:tcPr>
          <w:p w14:paraId="3A0E399F"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EC564B3"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-1.17</w:t>
            </w:r>
          </w:p>
        </w:tc>
      </w:tr>
      <w:tr w:rsidR="00783751" w:rsidRPr="00783751" w14:paraId="43D41E8D"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0B343EBB"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6E573E48"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3FD52C2"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LOC105320818</w:t>
            </w:r>
          </w:p>
        </w:tc>
        <w:tc>
          <w:tcPr>
            <w:tcW w:w="4253" w:type="dxa"/>
            <w:tcBorders>
              <w:top w:val="single" w:sz="6" w:space="0" w:color="auto"/>
              <w:left w:val="single" w:sz="6" w:space="0" w:color="auto"/>
              <w:bottom w:val="single" w:sz="6" w:space="0" w:color="auto"/>
              <w:right w:val="single" w:sz="6" w:space="0" w:color="auto"/>
            </w:tcBorders>
          </w:tcPr>
          <w:p w14:paraId="485CA708" w14:textId="77777777" w:rsidR="00783751" w:rsidRPr="00783751" w:rsidRDefault="00783751" w:rsidP="00783751">
            <w:pPr>
              <w:spacing w:line="240" w:lineRule="auto"/>
              <w:rPr>
                <w:rFonts w:ascii="Times New Roman" w:eastAsia="DengXian" w:hAnsi="Times New Roman" w:cs="Times New Roman"/>
                <w:sz w:val="20"/>
                <w:szCs w:val="20"/>
              </w:rPr>
            </w:pPr>
          </w:p>
          <w:p w14:paraId="2580AD7B"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Nmrk1 - nicotinamide riboside kinase 1-like</w:t>
            </w:r>
          </w:p>
        </w:tc>
        <w:tc>
          <w:tcPr>
            <w:tcW w:w="1229" w:type="dxa"/>
            <w:tcBorders>
              <w:top w:val="single" w:sz="6" w:space="0" w:color="auto"/>
              <w:left w:val="single" w:sz="6" w:space="0" w:color="auto"/>
              <w:bottom w:val="single" w:sz="6" w:space="0" w:color="auto"/>
              <w:right w:val="single" w:sz="6" w:space="0" w:color="auto"/>
            </w:tcBorders>
          </w:tcPr>
          <w:p w14:paraId="548C1DC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E5F29D2"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-1.03</w:t>
            </w:r>
          </w:p>
        </w:tc>
      </w:tr>
      <w:tr w:rsidR="00783751" w:rsidRPr="00783751" w14:paraId="7404AE6B"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3BA4E914"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408E86A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36D054BD"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LOC105332807</w:t>
            </w:r>
          </w:p>
        </w:tc>
        <w:tc>
          <w:tcPr>
            <w:tcW w:w="4253" w:type="dxa"/>
            <w:tcBorders>
              <w:top w:val="single" w:sz="6" w:space="0" w:color="auto"/>
              <w:left w:val="single" w:sz="6" w:space="0" w:color="auto"/>
              <w:bottom w:val="single" w:sz="6" w:space="0" w:color="auto"/>
              <w:right w:val="single" w:sz="6" w:space="0" w:color="auto"/>
            </w:tcBorders>
          </w:tcPr>
          <w:p w14:paraId="714FA69B" w14:textId="77777777" w:rsidR="00783751" w:rsidRPr="00783751" w:rsidRDefault="00783751" w:rsidP="00783751">
            <w:pPr>
              <w:spacing w:line="240" w:lineRule="auto"/>
              <w:rPr>
                <w:rFonts w:ascii="Times New Roman" w:eastAsia="DengXian" w:hAnsi="Times New Roman" w:cs="Times New Roman"/>
                <w:sz w:val="20"/>
                <w:szCs w:val="20"/>
              </w:rPr>
            </w:pPr>
          </w:p>
          <w:p w14:paraId="17B7813F"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 xml:space="preserve">Thtpa - uncharacterized </w:t>
            </w:r>
          </w:p>
        </w:tc>
        <w:tc>
          <w:tcPr>
            <w:tcW w:w="1229" w:type="dxa"/>
            <w:tcBorders>
              <w:top w:val="single" w:sz="6" w:space="0" w:color="auto"/>
              <w:left w:val="single" w:sz="6" w:space="0" w:color="auto"/>
              <w:bottom w:val="single" w:sz="6" w:space="0" w:color="auto"/>
              <w:right w:val="single" w:sz="6" w:space="0" w:color="auto"/>
            </w:tcBorders>
          </w:tcPr>
          <w:p w14:paraId="75E607F4"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4CC1314"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-1.53</w:t>
            </w:r>
          </w:p>
        </w:tc>
      </w:tr>
      <w:tr w:rsidR="00783751" w:rsidRPr="00783751" w14:paraId="3E6D4855"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72A43C00"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219EB307"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046E417"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LOC105327548</w:t>
            </w:r>
          </w:p>
        </w:tc>
        <w:tc>
          <w:tcPr>
            <w:tcW w:w="4253" w:type="dxa"/>
            <w:tcBorders>
              <w:top w:val="single" w:sz="6" w:space="0" w:color="auto"/>
              <w:left w:val="single" w:sz="6" w:space="0" w:color="auto"/>
              <w:bottom w:val="single" w:sz="6" w:space="0" w:color="auto"/>
              <w:right w:val="single" w:sz="6" w:space="0" w:color="auto"/>
            </w:tcBorders>
          </w:tcPr>
          <w:p w14:paraId="1AA92A50" w14:textId="77777777" w:rsidR="00783751" w:rsidRPr="00783751" w:rsidRDefault="00783751" w:rsidP="00783751">
            <w:pPr>
              <w:spacing w:line="240" w:lineRule="auto"/>
              <w:rPr>
                <w:rFonts w:ascii="Times New Roman" w:eastAsia="DengXian" w:hAnsi="Times New Roman" w:cs="Times New Roman"/>
                <w:sz w:val="20"/>
                <w:szCs w:val="20"/>
              </w:rPr>
            </w:pPr>
          </w:p>
          <w:p w14:paraId="66C8FE60"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TYMP - Thymidine phosphorylase</w:t>
            </w:r>
          </w:p>
        </w:tc>
        <w:tc>
          <w:tcPr>
            <w:tcW w:w="1229" w:type="dxa"/>
            <w:tcBorders>
              <w:top w:val="single" w:sz="6" w:space="0" w:color="auto"/>
              <w:left w:val="single" w:sz="6" w:space="0" w:color="auto"/>
              <w:bottom w:val="single" w:sz="6" w:space="0" w:color="auto"/>
              <w:right w:val="single" w:sz="6" w:space="0" w:color="auto"/>
            </w:tcBorders>
          </w:tcPr>
          <w:p w14:paraId="47D3955F"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B1637F4"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X</w:t>
            </w:r>
          </w:p>
        </w:tc>
      </w:tr>
      <w:tr w:rsidR="00783751" w:rsidRPr="00783751" w14:paraId="4F6EE48F"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017CC3AB"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2A6B21FB"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B037020"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LOC105348214</w:t>
            </w:r>
          </w:p>
        </w:tc>
        <w:tc>
          <w:tcPr>
            <w:tcW w:w="4253" w:type="dxa"/>
            <w:tcBorders>
              <w:top w:val="single" w:sz="6" w:space="0" w:color="auto"/>
              <w:left w:val="single" w:sz="6" w:space="0" w:color="auto"/>
              <w:bottom w:val="single" w:sz="6" w:space="0" w:color="auto"/>
              <w:right w:val="single" w:sz="6" w:space="0" w:color="auto"/>
            </w:tcBorders>
          </w:tcPr>
          <w:p w14:paraId="7DF16E13" w14:textId="77777777" w:rsidR="00783751" w:rsidRPr="00783751" w:rsidRDefault="00783751" w:rsidP="00783751">
            <w:pPr>
              <w:spacing w:line="240" w:lineRule="auto"/>
              <w:rPr>
                <w:rFonts w:ascii="Times New Roman" w:eastAsia="DengXian" w:hAnsi="Times New Roman" w:cs="Times New Roman"/>
                <w:sz w:val="20"/>
                <w:szCs w:val="20"/>
              </w:rPr>
            </w:pPr>
          </w:p>
          <w:p w14:paraId="3218CD75"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ALN - allantoinase, mitochondrial</w:t>
            </w:r>
          </w:p>
        </w:tc>
        <w:tc>
          <w:tcPr>
            <w:tcW w:w="1229" w:type="dxa"/>
            <w:tcBorders>
              <w:top w:val="single" w:sz="6" w:space="0" w:color="auto"/>
              <w:left w:val="single" w:sz="6" w:space="0" w:color="auto"/>
              <w:bottom w:val="single" w:sz="6" w:space="0" w:color="auto"/>
              <w:right w:val="single" w:sz="6" w:space="0" w:color="auto"/>
            </w:tcBorders>
          </w:tcPr>
          <w:p w14:paraId="7C8ED36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E50DE5A"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-3.22</w:t>
            </w:r>
          </w:p>
        </w:tc>
      </w:tr>
      <w:tr w:rsidR="00783751" w:rsidRPr="00783751" w14:paraId="1B2B700E" w14:textId="77777777" w:rsidTr="00783751">
        <w:tc>
          <w:tcPr>
            <w:tcW w:w="1560" w:type="dxa"/>
            <w:vMerge w:val="restart"/>
            <w:tcBorders>
              <w:top w:val="single" w:sz="6" w:space="0" w:color="auto"/>
              <w:left w:val="single" w:sz="6" w:space="0" w:color="auto"/>
              <w:bottom w:val="single" w:sz="6" w:space="0" w:color="auto"/>
              <w:right w:val="single" w:sz="6" w:space="0" w:color="auto"/>
            </w:tcBorders>
          </w:tcPr>
          <w:p w14:paraId="6C430ED3"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639C9C6D"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A29F178"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6214357"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452123AB"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23622067"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681DBA0"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ED33230"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47392398" w14:textId="77777777" w:rsidR="00783751" w:rsidRPr="00783751" w:rsidRDefault="00783751" w:rsidP="00783751">
            <w:pPr>
              <w:spacing w:line="240" w:lineRule="auto"/>
              <w:jc w:val="center"/>
              <w:rPr>
                <w:rFonts w:ascii="Times New Roman" w:eastAsia="DengXian" w:hAnsi="Times New Roman" w:cs="Times New Roman"/>
                <w:b/>
                <w:bCs/>
                <w:sz w:val="20"/>
                <w:szCs w:val="20"/>
              </w:rPr>
            </w:pPr>
            <w:r w:rsidRPr="00783751">
              <w:rPr>
                <w:rFonts w:ascii="Times New Roman" w:eastAsia="DengXian" w:hAnsi="Times New Roman" w:cs="Times New Roman"/>
                <w:b/>
                <w:bCs/>
                <w:sz w:val="20"/>
                <w:szCs w:val="20"/>
              </w:rPr>
              <w:lastRenderedPageBreak/>
              <w:t>Genetic information processing</w:t>
            </w:r>
          </w:p>
          <w:p w14:paraId="761754FC" w14:textId="77777777" w:rsidR="00783751" w:rsidRPr="00783751" w:rsidRDefault="00783751" w:rsidP="00783751">
            <w:pPr>
              <w:spacing w:line="240" w:lineRule="auto"/>
              <w:jc w:val="center"/>
              <w:rPr>
                <w:rFonts w:ascii="Times New Roman" w:eastAsia="DengXian" w:hAnsi="Times New Roman" w:cs="Times New Roman"/>
                <w:b/>
                <w:bCs/>
                <w:sz w:val="20"/>
                <w:szCs w:val="20"/>
              </w:rPr>
            </w:pPr>
            <w:r w:rsidRPr="00783751">
              <w:rPr>
                <w:rFonts w:ascii="Times New Roman" w:eastAsia="DengXian" w:hAnsi="Times New Roman" w:cs="Times New Roman"/>
                <w:b/>
                <w:bCs/>
                <w:sz w:val="20"/>
                <w:szCs w:val="20"/>
              </w:rPr>
              <w:t>(Cell proliferation)</w:t>
            </w:r>
          </w:p>
          <w:p w14:paraId="78242E6C"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1F15CE36"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2294B387"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DB80794"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580781D2"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30C32F3"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760B7010"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2FD70336"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66A2E995"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12E7F776"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680D26C8"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5B95BA58"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1A1AAD32"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C7307DF"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401AC09"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F31ADAF"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6FE0F94C"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24C8D9F0"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485D9372" w14:textId="77777777" w:rsidR="00783751" w:rsidRPr="00783751" w:rsidRDefault="00783751" w:rsidP="00783751">
            <w:pPr>
              <w:spacing w:line="240"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48EE4C4A"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8F17E7B"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LOC105319937</w:t>
            </w:r>
          </w:p>
        </w:tc>
        <w:tc>
          <w:tcPr>
            <w:tcW w:w="4253" w:type="dxa"/>
            <w:tcBorders>
              <w:top w:val="single" w:sz="6" w:space="0" w:color="auto"/>
              <w:left w:val="single" w:sz="6" w:space="0" w:color="auto"/>
              <w:bottom w:val="single" w:sz="6" w:space="0" w:color="auto"/>
              <w:right w:val="single" w:sz="6" w:space="0" w:color="auto"/>
            </w:tcBorders>
          </w:tcPr>
          <w:p w14:paraId="638E3F73" w14:textId="77777777" w:rsidR="00783751" w:rsidRPr="00783751" w:rsidRDefault="00783751" w:rsidP="00783751">
            <w:pPr>
              <w:spacing w:line="240" w:lineRule="auto"/>
              <w:rPr>
                <w:rFonts w:ascii="Times New Roman" w:eastAsia="DengXian" w:hAnsi="Times New Roman" w:cs="Times New Roman"/>
                <w:sz w:val="20"/>
                <w:szCs w:val="20"/>
              </w:rPr>
            </w:pPr>
          </w:p>
          <w:p w14:paraId="632507E6"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FBXW7</w:t>
            </w:r>
            <w:r w:rsidRPr="00783751">
              <w:rPr>
                <w:rFonts w:ascii="Times New Roman" w:eastAsia="DengXian" w:hAnsi="Times New Roman" w:cs="Times New Roman"/>
                <w:sz w:val="20"/>
                <w:szCs w:val="20"/>
              </w:rPr>
              <w:tab/>
              <w:t xml:space="preserve">beta-TrCP </w:t>
            </w:r>
          </w:p>
        </w:tc>
        <w:tc>
          <w:tcPr>
            <w:tcW w:w="1229" w:type="dxa"/>
            <w:tcBorders>
              <w:top w:val="single" w:sz="6" w:space="0" w:color="auto"/>
              <w:left w:val="single" w:sz="6" w:space="0" w:color="auto"/>
              <w:bottom w:val="single" w:sz="6" w:space="0" w:color="auto"/>
              <w:right w:val="single" w:sz="6" w:space="0" w:color="auto"/>
            </w:tcBorders>
          </w:tcPr>
          <w:p w14:paraId="1EACFCB1"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D66C89F"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-2.31</w:t>
            </w:r>
          </w:p>
        </w:tc>
      </w:tr>
      <w:tr w:rsidR="00783751" w:rsidRPr="00783751" w14:paraId="25F4EECD"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6C7678F6"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180B7832"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B0ECF57"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LOC105330593</w:t>
            </w:r>
          </w:p>
        </w:tc>
        <w:tc>
          <w:tcPr>
            <w:tcW w:w="4253" w:type="dxa"/>
            <w:tcBorders>
              <w:top w:val="single" w:sz="6" w:space="0" w:color="auto"/>
              <w:left w:val="single" w:sz="6" w:space="0" w:color="auto"/>
              <w:bottom w:val="single" w:sz="6" w:space="0" w:color="auto"/>
              <w:right w:val="single" w:sz="6" w:space="0" w:color="auto"/>
            </w:tcBorders>
          </w:tcPr>
          <w:p w14:paraId="5234E06C" w14:textId="77777777" w:rsidR="00783751" w:rsidRPr="00783751" w:rsidRDefault="00783751" w:rsidP="00783751">
            <w:pPr>
              <w:spacing w:line="240" w:lineRule="auto"/>
              <w:rPr>
                <w:rFonts w:ascii="Times New Roman" w:eastAsia="DengXian" w:hAnsi="Times New Roman" w:cs="Times New Roman"/>
                <w:sz w:val="20"/>
                <w:szCs w:val="20"/>
              </w:rPr>
            </w:pPr>
          </w:p>
          <w:p w14:paraId="51926254"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EXOSC10 - exosome component 10</w:t>
            </w:r>
          </w:p>
        </w:tc>
        <w:tc>
          <w:tcPr>
            <w:tcW w:w="1229" w:type="dxa"/>
            <w:tcBorders>
              <w:top w:val="single" w:sz="6" w:space="0" w:color="auto"/>
              <w:left w:val="single" w:sz="6" w:space="0" w:color="auto"/>
              <w:bottom w:val="single" w:sz="6" w:space="0" w:color="auto"/>
              <w:right w:val="single" w:sz="6" w:space="0" w:color="auto"/>
            </w:tcBorders>
          </w:tcPr>
          <w:p w14:paraId="77D31B3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8C7D9A1"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-2.01</w:t>
            </w:r>
          </w:p>
        </w:tc>
      </w:tr>
      <w:tr w:rsidR="00783751" w:rsidRPr="00783751" w14:paraId="4DE32227"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4079E4F2"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1F50F3C7"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FA4E74A"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LOC105336919</w:t>
            </w:r>
          </w:p>
        </w:tc>
        <w:tc>
          <w:tcPr>
            <w:tcW w:w="4253" w:type="dxa"/>
            <w:tcBorders>
              <w:top w:val="single" w:sz="6" w:space="0" w:color="auto"/>
              <w:left w:val="single" w:sz="6" w:space="0" w:color="auto"/>
              <w:bottom w:val="single" w:sz="6" w:space="0" w:color="auto"/>
              <w:right w:val="single" w:sz="6" w:space="0" w:color="auto"/>
            </w:tcBorders>
          </w:tcPr>
          <w:p w14:paraId="744A0574" w14:textId="77777777" w:rsidR="00783751" w:rsidRPr="00783751" w:rsidRDefault="00783751" w:rsidP="00783751">
            <w:pPr>
              <w:spacing w:line="240" w:lineRule="auto"/>
              <w:rPr>
                <w:rFonts w:ascii="Times New Roman" w:eastAsia="DengXian" w:hAnsi="Times New Roman" w:cs="Times New Roman"/>
                <w:sz w:val="20"/>
                <w:szCs w:val="20"/>
              </w:rPr>
            </w:pPr>
          </w:p>
          <w:p w14:paraId="56C031D8"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Psma1</w:t>
            </w:r>
            <w:r w:rsidRPr="00783751">
              <w:rPr>
                <w:rFonts w:ascii="Times New Roman" w:eastAsia="DengXian" w:hAnsi="Times New Roman" w:cs="Times New Roman"/>
                <w:sz w:val="20"/>
                <w:szCs w:val="20"/>
              </w:rPr>
              <w:tab/>
              <w:t>proteasome subunit alpha type 1</w:t>
            </w:r>
          </w:p>
        </w:tc>
        <w:tc>
          <w:tcPr>
            <w:tcW w:w="1229" w:type="dxa"/>
            <w:tcBorders>
              <w:top w:val="single" w:sz="6" w:space="0" w:color="auto"/>
              <w:left w:val="single" w:sz="6" w:space="0" w:color="auto"/>
              <w:bottom w:val="single" w:sz="6" w:space="0" w:color="auto"/>
              <w:right w:val="single" w:sz="6" w:space="0" w:color="auto"/>
            </w:tcBorders>
          </w:tcPr>
          <w:p w14:paraId="26450B4E"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1CF6F06"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-1.10</w:t>
            </w:r>
          </w:p>
        </w:tc>
      </w:tr>
      <w:tr w:rsidR="00783751" w:rsidRPr="00783751" w14:paraId="0031F479"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DA21E5E"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6F73BAB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5CECBA8"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LOC105343120</w:t>
            </w:r>
          </w:p>
        </w:tc>
        <w:tc>
          <w:tcPr>
            <w:tcW w:w="4253" w:type="dxa"/>
            <w:tcBorders>
              <w:top w:val="single" w:sz="6" w:space="0" w:color="auto"/>
              <w:left w:val="single" w:sz="6" w:space="0" w:color="auto"/>
              <w:bottom w:val="single" w:sz="6" w:space="0" w:color="auto"/>
              <w:right w:val="single" w:sz="6" w:space="0" w:color="auto"/>
            </w:tcBorders>
          </w:tcPr>
          <w:p w14:paraId="2967C978" w14:textId="77777777" w:rsidR="00783751" w:rsidRPr="00783751" w:rsidRDefault="00783751" w:rsidP="00783751">
            <w:pPr>
              <w:spacing w:line="240" w:lineRule="auto"/>
              <w:rPr>
                <w:rFonts w:ascii="Times New Roman" w:eastAsia="DengXian" w:hAnsi="Times New Roman" w:cs="Times New Roman"/>
                <w:sz w:val="20"/>
                <w:szCs w:val="20"/>
              </w:rPr>
            </w:pPr>
          </w:p>
          <w:p w14:paraId="0DA8C77B"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GTF2H3 - general transcription factor IIH subunit 3-like</w:t>
            </w:r>
          </w:p>
        </w:tc>
        <w:tc>
          <w:tcPr>
            <w:tcW w:w="1229" w:type="dxa"/>
            <w:tcBorders>
              <w:top w:val="single" w:sz="6" w:space="0" w:color="auto"/>
              <w:left w:val="single" w:sz="6" w:space="0" w:color="auto"/>
              <w:bottom w:val="single" w:sz="6" w:space="0" w:color="auto"/>
              <w:right w:val="single" w:sz="6" w:space="0" w:color="auto"/>
            </w:tcBorders>
          </w:tcPr>
          <w:p w14:paraId="1EF966B8"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0E65AB0"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-1.16</w:t>
            </w:r>
          </w:p>
        </w:tc>
      </w:tr>
      <w:tr w:rsidR="00783751" w:rsidRPr="00783751" w14:paraId="03E7E848"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77C73F7"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1C799271"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EF3B45F"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lastRenderedPageBreak/>
              <w:t>LOC105321191</w:t>
            </w:r>
          </w:p>
        </w:tc>
        <w:tc>
          <w:tcPr>
            <w:tcW w:w="4253" w:type="dxa"/>
            <w:tcBorders>
              <w:top w:val="single" w:sz="6" w:space="0" w:color="auto"/>
              <w:left w:val="single" w:sz="6" w:space="0" w:color="auto"/>
              <w:bottom w:val="single" w:sz="6" w:space="0" w:color="auto"/>
              <w:right w:val="single" w:sz="6" w:space="0" w:color="auto"/>
            </w:tcBorders>
          </w:tcPr>
          <w:p w14:paraId="665BA32F" w14:textId="77777777" w:rsidR="00783751" w:rsidRPr="00783751" w:rsidRDefault="00783751" w:rsidP="00783751">
            <w:pPr>
              <w:spacing w:line="240" w:lineRule="auto"/>
              <w:rPr>
                <w:rFonts w:ascii="Times New Roman" w:eastAsia="DengXian" w:hAnsi="Times New Roman" w:cs="Times New Roman"/>
                <w:sz w:val="20"/>
                <w:szCs w:val="20"/>
              </w:rPr>
            </w:pPr>
          </w:p>
          <w:p w14:paraId="649039E2"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lastRenderedPageBreak/>
              <w:t>POLR3C - DNA-directed RNA polymerase III subunit RPC3</w:t>
            </w:r>
          </w:p>
        </w:tc>
        <w:tc>
          <w:tcPr>
            <w:tcW w:w="1229" w:type="dxa"/>
            <w:tcBorders>
              <w:top w:val="single" w:sz="6" w:space="0" w:color="auto"/>
              <w:left w:val="single" w:sz="6" w:space="0" w:color="auto"/>
              <w:bottom w:val="single" w:sz="6" w:space="0" w:color="auto"/>
              <w:right w:val="single" w:sz="6" w:space="0" w:color="auto"/>
            </w:tcBorders>
          </w:tcPr>
          <w:p w14:paraId="0C097DF4"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331ADDD"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lastRenderedPageBreak/>
              <w:t>-3.55</w:t>
            </w:r>
          </w:p>
        </w:tc>
      </w:tr>
      <w:tr w:rsidR="00783751" w:rsidRPr="00783751" w14:paraId="08562EE5"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72C6C255"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4E1A2F37"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D922007"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LOC105326953</w:t>
            </w:r>
          </w:p>
        </w:tc>
        <w:tc>
          <w:tcPr>
            <w:tcW w:w="4253" w:type="dxa"/>
            <w:tcBorders>
              <w:top w:val="single" w:sz="6" w:space="0" w:color="auto"/>
              <w:left w:val="single" w:sz="6" w:space="0" w:color="auto"/>
              <w:bottom w:val="single" w:sz="6" w:space="0" w:color="auto"/>
              <w:right w:val="single" w:sz="6" w:space="0" w:color="auto"/>
            </w:tcBorders>
          </w:tcPr>
          <w:p w14:paraId="49E39E95" w14:textId="77777777" w:rsidR="00783751" w:rsidRPr="00783751" w:rsidRDefault="00783751" w:rsidP="00783751">
            <w:pPr>
              <w:spacing w:line="240" w:lineRule="auto"/>
              <w:rPr>
                <w:rFonts w:ascii="Times New Roman" w:eastAsia="DengXian" w:hAnsi="Times New Roman" w:cs="Times New Roman"/>
                <w:sz w:val="20"/>
                <w:szCs w:val="20"/>
              </w:rPr>
            </w:pPr>
          </w:p>
          <w:p w14:paraId="3C47A580"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Prpf40b</w:t>
            </w:r>
            <w:r w:rsidRPr="00783751">
              <w:rPr>
                <w:rFonts w:ascii="Times New Roman" w:eastAsia="DengXian" w:hAnsi="Times New Roman" w:cs="Times New Roman"/>
                <w:sz w:val="20"/>
                <w:szCs w:val="20"/>
              </w:rPr>
              <w:tab/>
              <w:t>pre-mRNA-processing factor 40 homolog B</w:t>
            </w:r>
          </w:p>
        </w:tc>
        <w:tc>
          <w:tcPr>
            <w:tcW w:w="1229" w:type="dxa"/>
            <w:tcBorders>
              <w:top w:val="single" w:sz="6" w:space="0" w:color="auto"/>
              <w:left w:val="single" w:sz="6" w:space="0" w:color="auto"/>
              <w:bottom w:val="single" w:sz="6" w:space="0" w:color="auto"/>
              <w:right w:val="single" w:sz="6" w:space="0" w:color="auto"/>
            </w:tcBorders>
          </w:tcPr>
          <w:p w14:paraId="23A50481"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CAA9D03"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-1.46</w:t>
            </w:r>
          </w:p>
        </w:tc>
      </w:tr>
      <w:tr w:rsidR="00783751" w:rsidRPr="00783751" w14:paraId="2829A9AD"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6D51C082"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745339B4"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37D99F9C"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LOC105318541</w:t>
            </w:r>
          </w:p>
        </w:tc>
        <w:tc>
          <w:tcPr>
            <w:tcW w:w="4253" w:type="dxa"/>
            <w:tcBorders>
              <w:top w:val="single" w:sz="6" w:space="0" w:color="auto"/>
              <w:left w:val="single" w:sz="6" w:space="0" w:color="auto"/>
              <w:bottom w:val="single" w:sz="6" w:space="0" w:color="auto"/>
              <w:right w:val="single" w:sz="6" w:space="0" w:color="auto"/>
            </w:tcBorders>
          </w:tcPr>
          <w:p w14:paraId="32CCE8D5" w14:textId="77777777" w:rsidR="00783751" w:rsidRPr="00783751" w:rsidRDefault="00783751" w:rsidP="00783751">
            <w:pPr>
              <w:spacing w:line="240" w:lineRule="auto"/>
              <w:rPr>
                <w:rFonts w:ascii="Times New Roman" w:eastAsia="DengXian" w:hAnsi="Times New Roman" w:cs="Times New Roman"/>
                <w:sz w:val="20"/>
                <w:szCs w:val="20"/>
              </w:rPr>
            </w:pPr>
          </w:p>
          <w:p w14:paraId="7A0CFFF4"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RPL21</w:t>
            </w:r>
            <w:r w:rsidRPr="00783751">
              <w:rPr>
                <w:rFonts w:ascii="Times New Roman" w:eastAsia="DengXian" w:hAnsi="Times New Roman" w:cs="Times New Roman"/>
                <w:sz w:val="20"/>
                <w:szCs w:val="20"/>
              </w:rPr>
              <w:tab/>
              <w:t>60S ribosomal protein L21</w:t>
            </w:r>
          </w:p>
        </w:tc>
        <w:tc>
          <w:tcPr>
            <w:tcW w:w="1229" w:type="dxa"/>
            <w:tcBorders>
              <w:top w:val="single" w:sz="6" w:space="0" w:color="auto"/>
              <w:left w:val="single" w:sz="6" w:space="0" w:color="auto"/>
              <w:bottom w:val="single" w:sz="6" w:space="0" w:color="auto"/>
              <w:right w:val="single" w:sz="6" w:space="0" w:color="auto"/>
            </w:tcBorders>
          </w:tcPr>
          <w:p w14:paraId="5FC425E8"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2EF0F46"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-1.74</w:t>
            </w:r>
          </w:p>
        </w:tc>
      </w:tr>
      <w:tr w:rsidR="00783751" w:rsidRPr="00783751" w14:paraId="71A5FCF4"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615F22FF"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19CE769E"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0A9470B"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LOC105319282</w:t>
            </w:r>
          </w:p>
        </w:tc>
        <w:tc>
          <w:tcPr>
            <w:tcW w:w="4253" w:type="dxa"/>
            <w:tcBorders>
              <w:top w:val="single" w:sz="6" w:space="0" w:color="auto"/>
              <w:left w:val="single" w:sz="6" w:space="0" w:color="auto"/>
              <w:bottom w:val="single" w:sz="6" w:space="0" w:color="auto"/>
              <w:right w:val="single" w:sz="6" w:space="0" w:color="auto"/>
            </w:tcBorders>
          </w:tcPr>
          <w:p w14:paraId="19173AF4" w14:textId="77777777" w:rsidR="00783751" w:rsidRPr="00783751" w:rsidRDefault="00783751" w:rsidP="00783751">
            <w:pPr>
              <w:spacing w:line="240" w:lineRule="auto"/>
              <w:rPr>
                <w:rFonts w:ascii="Times New Roman" w:eastAsia="DengXian" w:hAnsi="Times New Roman" w:cs="Times New Roman"/>
                <w:sz w:val="20"/>
                <w:szCs w:val="20"/>
              </w:rPr>
            </w:pPr>
          </w:p>
          <w:p w14:paraId="2B3D60D5"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RpL34</w:t>
            </w:r>
            <w:r w:rsidRPr="00783751">
              <w:rPr>
                <w:rFonts w:ascii="Times New Roman" w:eastAsia="DengXian" w:hAnsi="Times New Roman" w:cs="Times New Roman"/>
                <w:sz w:val="20"/>
                <w:szCs w:val="20"/>
              </w:rPr>
              <w:tab/>
              <w:t>60S ribosomal protein L34-like</w:t>
            </w:r>
          </w:p>
          <w:p w14:paraId="6CB89C13" w14:textId="77777777" w:rsidR="00783751" w:rsidRPr="00783751" w:rsidRDefault="00783751" w:rsidP="00783751">
            <w:pPr>
              <w:spacing w:line="240" w:lineRule="auto"/>
              <w:rPr>
                <w:rFonts w:ascii="Times New Roman" w:eastAsia="DengXian" w:hAnsi="Times New Roman" w:cs="Times New Roman"/>
                <w:sz w:val="20"/>
                <w:szCs w:val="20"/>
              </w:rPr>
            </w:pPr>
          </w:p>
        </w:tc>
        <w:tc>
          <w:tcPr>
            <w:tcW w:w="1229" w:type="dxa"/>
            <w:tcBorders>
              <w:top w:val="single" w:sz="6" w:space="0" w:color="auto"/>
              <w:left w:val="single" w:sz="6" w:space="0" w:color="auto"/>
              <w:bottom w:val="single" w:sz="6" w:space="0" w:color="auto"/>
              <w:right w:val="single" w:sz="6" w:space="0" w:color="auto"/>
            </w:tcBorders>
          </w:tcPr>
          <w:p w14:paraId="014876CC"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402272E"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-1.04</w:t>
            </w:r>
          </w:p>
        </w:tc>
      </w:tr>
      <w:tr w:rsidR="00783751" w:rsidRPr="00783751" w14:paraId="327DC12C"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07E621DE"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hideMark/>
          </w:tcPr>
          <w:p w14:paraId="22ADF3A1"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LOC105319541</w:t>
            </w:r>
          </w:p>
        </w:tc>
        <w:tc>
          <w:tcPr>
            <w:tcW w:w="4253" w:type="dxa"/>
            <w:tcBorders>
              <w:top w:val="single" w:sz="6" w:space="0" w:color="auto"/>
              <w:left w:val="single" w:sz="6" w:space="0" w:color="auto"/>
              <w:bottom w:val="single" w:sz="6" w:space="0" w:color="auto"/>
              <w:right w:val="single" w:sz="6" w:space="0" w:color="auto"/>
            </w:tcBorders>
            <w:hideMark/>
          </w:tcPr>
          <w:p w14:paraId="066820E3"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Eif2b4</w:t>
            </w:r>
            <w:r w:rsidRPr="00783751">
              <w:rPr>
                <w:rFonts w:ascii="Times New Roman" w:eastAsia="DengXian" w:hAnsi="Times New Roman" w:cs="Times New Roman"/>
                <w:sz w:val="20"/>
                <w:szCs w:val="20"/>
              </w:rPr>
              <w:tab/>
              <w:t>translation initiation factor eIF-2B subunit delta</w:t>
            </w:r>
          </w:p>
        </w:tc>
        <w:tc>
          <w:tcPr>
            <w:tcW w:w="1229" w:type="dxa"/>
            <w:tcBorders>
              <w:top w:val="single" w:sz="6" w:space="0" w:color="auto"/>
              <w:left w:val="single" w:sz="6" w:space="0" w:color="auto"/>
              <w:bottom w:val="single" w:sz="6" w:space="0" w:color="auto"/>
              <w:right w:val="single" w:sz="6" w:space="0" w:color="auto"/>
            </w:tcBorders>
            <w:hideMark/>
          </w:tcPr>
          <w:p w14:paraId="63C25D2F"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-1.00</w:t>
            </w:r>
          </w:p>
        </w:tc>
      </w:tr>
      <w:tr w:rsidR="00783751" w:rsidRPr="00783751" w14:paraId="7B6F46A1"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D687A72"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4C2E2980" w14:textId="77777777" w:rsidR="00783751" w:rsidRPr="00783751" w:rsidRDefault="00783751" w:rsidP="00783751">
            <w:pPr>
              <w:spacing w:line="240" w:lineRule="auto"/>
              <w:rPr>
                <w:rFonts w:ascii="Times New Roman" w:eastAsia="DengXian" w:hAnsi="Times New Roman" w:cs="Times New Roman"/>
                <w:sz w:val="20"/>
                <w:szCs w:val="20"/>
              </w:rPr>
            </w:pPr>
          </w:p>
          <w:p w14:paraId="21FAF549"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LOC105325583</w:t>
            </w:r>
          </w:p>
        </w:tc>
        <w:tc>
          <w:tcPr>
            <w:tcW w:w="4253" w:type="dxa"/>
            <w:tcBorders>
              <w:top w:val="single" w:sz="6" w:space="0" w:color="auto"/>
              <w:left w:val="single" w:sz="6" w:space="0" w:color="auto"/>
              <w:bottom w:val="single" w:sz="6" w:space="0" w:color="auto"/>
              <w:right w:val="single" w:sz="6" w:space="0" w:color="auto"/>
            </w:tcBorders>
          </w:tcPr>
          <w:p w14:paraId="33A0A692" w14:textId="77777777" w:rsidR="00783751" w:rsidRPr="00783751" w:rsidRDefault="00783751" w:rsidP="00783751">
            <w:pPr>
              <w:spacing w:line="240" w:lineRule="auto"/>
              <w:rPr>
                <w:rFonts w:ascii="Times New Roman" w:eastAsia="DengXian" w:hAnsi="Times New Roman" w:cs="Times New Roman"/>
                <w:sz w:val="20"/>
                <w:szCs w:val="20"/>
              </w:rPr>
            </w:pPr>
          </w:p>
          <w:p w14:paraId="3522F998"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Rpp21</w:t>
            </w:r>
            <w:r w:rsidRPr="00783751">
              <w:rPr>
                <w:rFonts w:ascii="Times New Roman" w:eastAsia="DengXian" w:hAnsi="Times New Roman" w:cs="Times New Roman"/>
                <w:sz w:val="20"/>
                <w:szCs w:val="20"/>
              </w:rPr>
              <w:tab/>
              <w:t>ribonuclease P protein subunit rpr2-like</w:t>
            </w:r>
          </w:p>
        </w:tc>
        <w:tc>
          <w:tcPr>
            <w:tcW w:w="1229" w:type="dxa"/>
            <w:tcBorders>
              <w:top w:val="single" w:sz="6" w:space="0" w:color="auto"/>
              <w:left w:val="single" w:sz="6" w:space="0" w:color="auto"/>
              <w:bottom w:val="single" w:sz="6" w:space="0" w:color="auto"/>
              <w:right w:val="single" w:sz="6" w:space="0" w:color="auto"/>
            </w:tcBorders>
          </w:tcPr>
          <w:p w14:paraId="19CE0BCC"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0A740D8"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-2.74</w:t>
            </w:r>
          </w:p>
        </w:tc>
      </w:tr>
      <w:tr w:rsidR="00783751" w:rsidRPr="00783751" w14:paraId="2C02F536"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76F5761C"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41C11877"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7D476A8"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LOC105327141</w:t>
            </w:r>
          </w:p>
        </w:tc>
        <w:tc>
          <w:tcPr>
            <w:tcW w:w="4253" w:type="dxa"/>
            <w:tcBorders>
              <w:top w:val="single" w:sz="6" w:space="0" w:color="auto"/>
              <w:left w:val="single" w:sz="6" w:space="0" w:color="auto"/>
              <w:bottom w:val="single" w:sz="6" w:space="0" w:color="auto"/>
              <w:right w:val="single" w:sz="6" w:space="0" w:color="auto"/>
            </w:tcBorders>
          </w:tcPr>
          <w:p w14:paraId="1CD8D450" w14:textId="77777777" w:rsidR="00783751" w:rsidRPr="00783751" w:rsidRDefault="00783751" w:rsidP="00783751">
            <w:pPr>
              <w:spacing w:line="240" w:lineRule="auto"/>
              <w:rPr>
                <w:rFonts w:ascii="Times New Roman" w:eastAsia="DengXian" w:hAnsi="Times New Roman" w:cs="Times New Roman"/>
                <w:sz w:val="20"/>
                <w:szCs w:val="20"/>
              </w:rPr>
            </w:pPr>
          </w:p>
          <w:p w14:paraId="4555CD44"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WARS</w:t>
            </w:r>
            <w:r w:rsidRPr="00783751">
              <w:rPr>
                <w:rFonts w:ascii="Times New Roman" w:eastAsia="DengXian" w:hAnsi="Times New Roman" w:cs="Times New Roman"/>
                <w:sz w:val="20"/>
                <w:szCs w:val="20"/>
              </w:rPr>
              <w:tab/>
              <w:t>tryptophan--tRNA ligase, cytoplasmic</w:t>
            </w:r>
          </w:p>
        </w:tc>
        <w:tc>
          <w:tcPr>
            <w:tcW w:w="1229" w:type="dxa"/>
            <w:tcBorders>
              <w:top w:val="single" w:sz="6" w:space="0" w:color="auto"/>
              <w:left w:val="single" w:sz="6" w:space="0" w:color="auto"/>
              <w:bottom w:val="single" w:sz="6" w:space="0" w:color="auto"/>
              <w:right w:val="single" w:sz="6" w:space="0" w:color="auto"/>
            </w:tcBorders>
          </w:tcPr>
          <w:p w14:paraId="07B07922"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823AF26"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-1.76</w:t>
            </w:r>
          </w:p>
        </w:tc>
      </w:tr>
      <w:tr w:rsidR="00783751" w:rsidRPr="00783751" w14:paraId="745C4700"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0885D922"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11E7AFE4"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0537CB2"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LOC105336731</w:t>
            </w:r>
          </w:p>
        </w:tc>
        <w:tc>
          <w:tcPr>
            <w:tcW w:w="4253" w:type="dxa"/>
            <w:tcBorders>
              <w:top w:val="single" w:sz="6" w:space="0" w:color="auto"/>
              <w:left w:val="single" w:sz="6" w:space="0" w:color="auto"/>
              <w:bottom w:val="single" w:sz="6" w:space="0" w:color="auto"/>
              <w:right w:val="single" w:sz="6" w:space="0" w:color="auto"/>
            </w:tcBorders>
          </w:tcPr>
          <w:p w14:paraId="1DE37B5A" w14:textId="77777777" w:rsidR="00783751" w:rsidRPr="00783751" w:rsidRDefault="00783751" w:rsidP="00783751">
            <w:pPr>
              <w:spacing w:line="240" w:lineRule="auto"/>
              <w:rPr>
                <w:rFonts w:ascii="Times New Roman" w:eastAsia="DengXian" w:hAnsi="Times New Roman" w:cs="Times New Roman"/>
                <w:sz w:val="20"/>
                <w:szCs w:val="20"/>
              </w:rPr>
            </w:pPr>
          </w:p>
          <w:p w14:paraId="3AFFF880"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rpl7a</w:t>
            </w:r>
            <w:r w:rsidRPr="00783751">
              <w:rPr>
                <w:rFonts w:ascii="Times New Roman" w:eastAsia="DengXian" w:hAnsi="Times New Roman" w:cs="Times New Roman"/>
                <w:sz w:val="20"/>
                <w:szCs w:val="20"/>
              </w:rPr>
              <w:tab/>
              <w:t>60S ribosomal protein L7a</w:t>
            </w:r>
          </w:p>
        </w:tc>
        <w:tc>
          <w:tcPr>
            <w:tcW w:w="1229" w:type="dxa"/>
            <w:tcBorders>
              <w:top w:val="single" w:sz="6" w:space="0" w:color="auto"/>
              <w:left w:val="single" w:sz="6" w:space="0" w:color="auto"/>
              <w:bottom w:val="single" w:sz="6" w:space="0" w:color="auto"/>
              <w:right w:val="single" w:sz="6" w:space="0" w:color="auto"/>
            </w:tcBorders>
          </w:tcPr>
          <w:p w14:paraId="08ED0F5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0971F8A3"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-1.09</w:t>
            </w:r>
          </w:p>
        </w:tc>
      </w:tr>
      <w:tr w:rsidR="00783751" w:rsidRPr="00783751" w14:paraId="38CCF748"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31CB746"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4FAFBE0A"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41A55A9"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LOC105339029</w:t>
            </w:r>
          </w:p>
        </w:tc>
        <w:tc>
          <w:tcPr>
            <w:tcW w:w="4253" w:type="dxa"/>
            <w:tcBorders>
              <w:top w:val="single" w:sz="6" w:space="0" w:color="auto"/>
              <w:left w:val="single" w:sz="6" w:space="0" w:color="auto"/>
              <w:bottom w:val="single" w:sz="6" w:space="0" w:color="auto"/>
              <w:right w:val="single" w:sz="6" w:space="0" w:color="auto"/>
            </w:tcBorders>
          </w:tcPr>
          <w:p w14:paraId="2154E793" w14:textId="77777777" w:rsidR="00783751" w:rsidRPr="00783751" w:rsidRDefault="00783751" w:rsidP="00783751">
            <w:pPr>
              <w:spacing w:line="240" w:lineRule="auto"/>
              <w:rPr>
                <w:rFonts w:ascii="Times New Roman" w:eastAsia="DengXian" w:hAnsi="Times New Roman" w:cs="Times New Roman"/>
                <w:sz w:val="20"/>
                <w:szCs w:val="20"/>
              </w:rPr>
            </w:pPr>
          </w:p>
          <w:p w14:paraId="5144A833"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mRpL24</w:t>
            </w:r>
            <w:r w:rsidRPr="00783751">
              <w:rPr>
                <w:rFonts w:ascii="Times New Roman" w:eastAsia="DengXian" w:hAnsi="Times New Roman" w:cs="Times New Roman"/>
                <w:sz w:val="20"/>
                <w:szCs w:val="20"/>
              </w:rPr>
              <w:tab/>
              <w:t>39S ribosomal protein L24, mitochondrial</w:t>
            </w:r>
          </w:p>
        </w:tc>
        <w:tc>
          <w:tcPr>
            <w:tcW w:w="1229" w:type="dxa"/>
            <w:tcBorders>
              <w:top w:val="single" w:sz="6" w:space="0" w:color="auto"/>
              <w:left w:val="single" w:sz="6" w:space="0" w:color="auto"/>
              <w:bottom w:val="single" w:sz="6" w:space="0" w:color="auto"/>
              <w:right w:val="single" w:sz="6" w:space="0" w:color="auto"/>
            </w:tcBorders>
          </w:tcPr>
          <w:p w14:paraId="51F5966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597BA25"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-1.39</w:t>
            </w:r>
          </w:p>
        </w:tc>
      </w:tr>
      <w:tr w:rsidR="00783751" w:rsidRPr="00783751" w14:paraId="479F08B5"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2A3756D4"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280ADC68"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3B65002"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LOC105340312</w:t>
            </w:r>
          </w:p>
        </w:tc>
        <w:tc>
          <w:tcPr>
            <w:tcW w:w="4253" w:type="dxa"/>
            <w:tcBorders>
              <w:top w:val="single" w:sz="6" w:space="0" w:color="auto"/>
              <w:left w:val="single" w:sz="6" w:space="0" w:color="auto"/>
              <w:bottom w:val="single" w:sz="6" w:space="0" w:color="auto"/>
              <w:right w:val="single" w:sz="6" w:space="0" w:color="auto"/>
            </w:tcBorders>
          </w:tcPr>
          <w:p w14:paraId="4428287B" w14:textId="77777777" w:rsidR="00783751" w:rsidRPr="00783751" w:rsidRDefault="00783751" w:rsidP="00783751">
            <w:pPr>
              <w:spacing w:line="240" w:lineRule="auto"/>
              <w:rPr>
                <w:rFonts w:ascii="Times New Roman" w:eastAsia="DengXian" w:hAnsi="Times New Roman" w:cs="Times New Roman"/>
                <w:sz w:val="20"/>
                <w:szCs w:val="20"/>
              </w:rPr>
            </w:pPr>
          </w:p>
          <w:p w14:paraId="53A5C2A9"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cysteine-rich protein 2-binding protein-like</w:t>
            </w:r>
          </w:p>
        </w:tc>
        <w:tc>
          <w:tcPr>
            <w:tcW w:w="1229" w:type="dxa"/>
            <w:tcBorders>
              <w:top w:val="single" w:sz="6" w:space="0" w:color="auto"/>
              <w:left w:val="single" w:sz="6" w:space="0" w:color="auto"/>
              <w:bottom w:val="single" w:sz="6" w:space="0" w:color="auto"/>
              <w:right w:val="single" w:sz="6" w:space="0" w:color="auto"/>
            </w:tcBorders>
          </w:tcPr>
          <w:p w14:paraId="1929AE48"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F0FAE4F"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-1.58</w:t>
            </w:r>
          </w:p>
        </w:tc>
      </w:tr>
      <w:tr w:rsidR="00783751" w:rsidRPr="00783751" w14:paraId="73670B7B" w14:textId="77777777" w:rsidTr="00783751">
        <w:tc>
          <w:tcPr>
            <w:tcW w:w="1560" w:type="dxa"/>
            <w:vMerge w:val="restart"/>
            <w:tcBorders>
              <w:top w:val="single" w:sz="6" w:space="0" w:color="auto"/>
              <w:left w:val="single" w:sz="6" w:space="0" w:color="auto"/>
              <w:bottom w:val="single" w:sz="6" w:space="0" w:color="auto"/>
              <w:right w:val="single" w:sz="6" w:space="0" w:color="auto"/>
            </w:tcBorders>
          </w:tcPr>
          <w:p w14:paraId="3B1DD2E8" w14:textId="77777777" w:rsidR="00783751" w:rsidRPr="00783751" w:rsidRDefault="00783751" w:rsidP="00783751">
            <w:pPr>
              <w:spacing w:line="240" w:lineRule="auto"/>
              <w:rPr>
                <w:rFonts w:ascii="Times New Roman" w:eastAsia="DengXian" w:hAnsi="Times New Roman" w:cs="Times New Roman"/>
                <w:sz w:val="20"/>
                <w:szCs w:val="20"/>
              </w:rPr>
            </w:pPr>
          </w:p>
          <w:p w14:paraId="0230EF3E" w14:textId="77777777" w:rsidR="00783751" w:rsidRPr="00783751" w:rsidRDefault="00783751" w:rsidP="00783751">
            <w:pPr>
              <w:spacing w:line="240" w:lineRule="auto"/>
              <w:rPr>
                <w:rFonts w:ascii="Times New Roman" w:eastAsia="DengXian" w:hAnsi="Times New Roman" w:cs="Times New Roman"/>
                <w:sz w:val="20"/>
                <w:szCs w:val="20"/>
              </w:rPr>
            </w:pPr>
          </w:p>
          <w:p w14:paraId="2A56D2A6" w14:textId="77777777" w:rsidR="00783751" w:rsidRPr="00783751" w:rsidRDefault="00783751" w:rsidP="00783751">
            <w:pPr>
              <w:spacing w:line="240" w:lineRule="auto"/>
              <w:rPr>
                <w:rFonts w:ascii="Times New Roman" w:eastAsia="DengXian" w:hAnsi="Times New Roman" w:cs="Times New Roman"/>
                <w:b/>
                <w:bCs/>
                <w:sz w:val="20"/>
                <w:szCs w:val="20"/>
              </w:rPr>
            </w:pPr>
            <w:r w:rsidRPr="00783751">
              <w:rPr>
                <w:rFonts w:ascii="Times New Roman" w:eastAsia="DengXian" w:hAnsi="Times New Roman" w:cs="Times New Roman"/>
                <w:b/>
                <w:bCs/>
                <w:sz w:val="20"/>
                <w:szCs w:val="20"/>
              </w:rPr>
              <w:t>Environmental signal processing</w:t>
            </w:r>
          </w:p>
          <w:p w14:paraId="5FDBFBD4" w14:textId="77777777" w:rsidR="00783751" w:rsidRPr="00783751" w:rsidRDefault="00783751" w:rsidP="00783751">
            <w:pPr>
              <w:spacing w:line="240" w:lineRule="auto"/>
              <w:rPr>
                <w:rFonts w:ascii="Times New Roman" w:eastAsia="DengXian" w:hAnsi="Times New Roman" w:cs="Times New Roman"/>
                <w:b/>
                <w:bCs/>
                <w:sz w:val="20"/>
                <w:szCs w:val="20"/>
              </w:rPr>
            </w:pPr>
          </w:p>
          <w:p w14:paraId="1558D679"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C28AD5D"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F8F6E41" w14:textId="77777777" w:rsidR="00783751" w:rsidRPr="00783751" w:rsidRDefault="00783751" w:rsidP="00783751">
            <w:pPr>
              <w:spacing w:line="240"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0C856033"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3C83AEC"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LOC105327454</w:t>
            </w:r>
          </w:p>
        </w:tc>
        <w:tc>
          <w:tcPr>
            <w:tcW w:w="4253" w:type="dxa"/>
            <w:tcBorders>
              <w:top w:val="single" w:sz="6" w:space="0" w:color="auto"/>
              <w:left w:val="single" w:sz="6" w:space="0" w:color="auto"/>
              <w:bottom w:val="single" w:sz="6" w:space="0" w:color="auto"/>
              <w:right w:val="single" w:sz="6" w:space="0" w:color="auto"/>
            </w:tcBorders>
          </w:tcPr>
          <w:p w14:paraId="63896AFD" w14:textId="77777777" w:rsidR="00783751" w:rsidRPr="00783751" w:rsidRDefault="00783751" w:rsidP="00783751">
            <w:pPr>
              <w:spacing w:line="240" w:lineRule="auto"/>
              <w:rPr>
                <w:rFonts w:ascii="Times New Roman" w:eastAsia="DengXian" w:hAnsi="Times New Roman" w:cs="Times New Roman"/>
                <w:sz w:val="20"/>
                <w:szCs w:val="20"/>
              </w:rPr>
            </w:pPr>
          </w:p>
          <w:p w14:paraId="29DA6479"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 xml:space="preserve">Gadd45a - uncharacterized </w:t>
            </w:r>
          </w:p>
        </w:tc>
        <w:tc>
          <w:tcPr>
            <w:tcW w:w="1229" w:type="dxa"/>
            <w:tcBorders>
              <w:top w:val="single" w:sz="6" w:space="0" w:color="auto"/>
              <w:left w:val="single" w:sz="6" w:space="0" w:color="auto"/>
              <w:bottom w:val="single" w:sz="6" w:space="0" w:color="auto"/>
              <w:right w:val="single" w:sz="6" w:space="0" w:color="auto"/>
            </w:tcBorders>
          </w:tcPr>
          <w:p w14:paraId="3A4D336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3EB9A7CC"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-1.05</w:t>
            </w:r>
          </w:p>
        </w:tc>
      </w:tr>
      <w:tr w:rsidR="00783751" w:rsidRPr="00783751" w14:paraId="5399B447"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53306DBC"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03EEAF79"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6CE7731"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LOC105329517</w:t>
            </w:r>
          </w:p>
        </w:tc>
        <w:tc>
          <w:tcPr>
            <w:tcW w:w="4253" w:type="dxa"/>
            <w:tcBorders>
              <w:top w:val="single" w:sz="6" w:space="0" w:color="auto"/>
              <w:left w:val="single" w:sz="6" w:space="0" w:color="auto"/>
              <w:bottom w:val="single" w:sz="6" w:space="0" w:color="auto"/>
              <w:right w:val="single" w:sz="6" w:space="0" w:color="auto"/>
            </w:tcBorders>
          </w:tcPr>
          <w:p w14:paraId="69BF8284" w14:textId="77777777" w:rsidR="00783751" w:rsidRPr="00783751" w:rsidRDefault="00783751" w:rsidP="00783751">
            <w:pPr>
              <w:spacing w:line="240" w:lineRule="auto"/>
              <w:rPr>
                <w:rFonts w:ascii="Times New Roman" w:eastAsia="DengXian" w:hAnsi="Times New Roman" w:cs="Times New Roman"/>
                <w:sz w:val="20"/>
                <w:szCs w:val="20"/>
              </w:rPr>
            </w:pPr>
          </w:p>
          <w:p w14:paraId="72FEFB8F"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Tshr - follicle-stimulating hormone receptor</w:t>
            </w:r>
          </w:p>
        </w:tc>
        <w:tc>
          <w:tcPr>
            <w:tcW w:w="1229" w:type="dxa"/>
            <w:tcBorders>
              <w:top w:val="single" w:sz="6" w:space="0" w:color="auto"/>
              <w:left w:val="single" w:sz="6" w:space="0" w:color="auto"/>
              <w:bottom w:val="single" w:sz="6" w:space="0" w:color="auto"/>
              <w:right w:val="single" w:sz="6" w:space="0" w:color="auto"/>
            </w:tcBorders>
          </w:tcPr>
          <w:p w14:paraId="3B05959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048600D"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1.19</w:t>
            </w:r>
          </w:p>
        </w:tc>
      </w:tr>
      <w:tr w:rsidR="00783751" w:rsidRPr="00783751" w14:paraId="66BA4029"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4AA5F4AA"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5BA7F4AC"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5625F4C"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LOC105328932</w:t>
            </w:r>
          </w:p>
        </w:tc>
        <w:tc>
          <w:tcPr>
            <w:tcW w:w="4253" w:type="dxa"/>
            <w:tcBorders>
              <w:top w:val="single" w:sz="6" w:space="0" w:color="auto"/>
              <w:left w:val="single" w:sz="6" w:space="0" w:color="auto"/>
              <w:bottom w:val="single" w:sz="6" w:space="0" w:color="auto"/>
              <w:right w:val="single" w:sz="6" w:space="0" w:color="auto"/>
            </w:tcBorders>
          </w:tcPr>
          <w:p w14:paraId="39EEC744" w14:textId="77777777" w:rsidR="00783751" w:rsidRPr="00783751" w:rsidRDefault="00783751" w:rsidP="00783751">
            <w:pPr>
              <w:spacing w:line="240" w:lineRule="auto"/>
              <w:rPr>
                <w:rFonts w:ascii="Times New Roman" w:eastAsia="DengXian" w:hAnsi="Times New Roman" w:cs="Times New Roman"/>
                <w:sz w:val="20"/>
                <w:szCs w:val="20"/>
              </w:rPr>
            </w:pPr>
          </w:p>
          <w:p w14:paraId="185F61AF"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ITGB3 - integrin beta-3</w:t>
            </w:r>
          </w:p>
        </w:tc>
        <w:tc>
          <w:tcPr>
            <w:tcW w:w="1229" w:type="dxa"/>
            <w:tcBorders>
              <w:top w:val="single" w:sz="6" w:space="0" w:color="auto"/>
              <w:left w:val="single" w:sz="6" w:space="0" w:color="auto"/>
              <w:bottom w:val="single" w:sz="6" w:space="0" w:color="auto"/>
              <w:right w:val="single" w:sz="6" w:space="0" w:color="auto"/>
            </w:tcBorders>
          </w:tcPr>
          <w:p w14:paraId="1E333238"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D1A584D"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-1.23</w:t>
            </w:r>
          </w:p>
        </w:tc>
      </w:tr>
      <w:tr w:rsidR="00783751" w:rsidRPr="00783751" w14:paraId="441EC6D7"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23C5BF5"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30A09188"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AFBEBD8"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LOC105337786</w:t>
            </w:r>
          </w:p>
        </w:tc>
        <w:tc>
          <w:tcPr>
            <w:tcW w:w="4253" w:type="dxa"/>
            <w:tcBorders>
              <w:top w:val="single" w:sz="6" w:space="0" w:color="auto"/>
              <w:left w:val="single" w:sz="6" w:space="0" w:color="auto"/>
              <w:bottom w:val="single" w:sz="6" w:space="0" w:color="auto"/>
              <w:right w:val="single" w:sz="6" w:space="0" w:color="auto"/>
            </w:tcBorders>
          </w:tcPr>
          <w:p w14:paraId="4D93845A" w14:textId="77777777" w:rsidR="00783751" w:rsidRPr="00783751" w:rsidRDefault="00783751" w:rsidP="00783751">
            <w:pPr>
              <w:spacing w:line="240" w:lineRule="auto"/>
              <w:rPr>
                <w:rFonts w:ascii="Times New Roman" w:eastAsia="DengXian" w:hAnsi="Times New Roman" w:cs="Times New Roman"/>
                <w:sz w:val="20"/>
                <w:szCs w:val="20"/>
              </w:rPr>
            </w:pPr>
          </w:p>
          <w:p w14:paraId="2F494418"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SIFaR - neuropeptide SIFamide receptor</w:t>
            </w:r>
          </w:p>
        </w:tc>
        <w:tc>
          <w:tcPr>
            <w:tcW w:w="1229" w:type="dxa"/>
            <w:tcBorders>
              <w:top w:val="single" w:sz="6" w:space="0" w:color="auto"/>
              <w:left w:val="single" w:sz="6" w:space="0" w:color="auto"/>
              <w:bottom w:val="single" w:sz="6" w:space="0" w:color="auto"/>
              <w:right w:val="single" w:sz="6" w:space="0" w:color="auto"/>
            </w:tcBorders>
          </w:tcPr>
          <w:p w14:paraId="28C60691"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FF6A4D8"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-1.82</w:t>
            </w:r>
          </w:p>
        </w:tc>
      </w:tr>
      <w:tr w:rsidR="00783751" w:rsidRPr="00783751" w14:paraId="67C562DD"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6BBEEDCF"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tcPr>
          <w:p w14:paraId="16B617E3"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62BF1257"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LOC105338916</w:t>
            </w:r>
          </w:p>
        </w:tc>
        <w:tc>
          <w:tcPr>
            <w:tcW w:w="4253" w:type="dxa"/>
            <w:tcBorders>
              <w:top w:val="single" w:sz="6" w:space="0" w:color="auto"/>
              <w:left w:val="single" w:sz="6" w:space="0" w:color="auto"/>
              <w:bottom w:val="single" w:sz="6" w:space="0" w:color="auto"/>
              <w:right w:val="single" w:sz="6" w:space="0" w:color="auto"/>
            </w:tcBorders>
          </w:tcPr>
          <w:p w14:paraId="572F7A42" w14:textId="77777777" w:rsidR="00783751" w:rsidRPr="00783751" w:rsidRDefault="00783751" w:rsidP="00783751">
            <w:pPr>
              <w:spacing w:line="240" w:lineRule="auto"/>
              <w:rPr>
                <w:rFonts w:ascii="Times New Roman" w:eastAsia="DengXian" w:hAnsi="Times New Roman" w:cs="Times New Roman"/>
                <w:sz w:val="20"/>
                <w:szCs w:val="20"/>
              </w:rPr>
            </w:pPr>
          </w:p>
          <w:p w14:paraId="537209F8"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collagen alpha-1 (I) chain</w:t>
            </w:r>
          </w:p>
        </w:tc>
        <w:tc>
          <w:tcPr>
            <w:tcW w:w="1229" w:type="dxa"/>
            <w:tcBorders>
              <w:top w:val="single" w:sz="6" w:space="0" w:color="auto"/>
              <w:left w:val="single" w:sz="6" w:space="0" w:color="auto"/>
              <w:bottom w:val="single" w:sz="6" w:space="0" w:color="auto"/>
              <w:right w:val="single" w:sz="6" w:space="0" w:color="auto"/>
            </w:tcBorders>
          </w:tcPr>
          <w:p w14:paraId="58F560AF"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588B0180"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-2.90</w:t>
            </w:r>
          </w:p>
        </w:tc>
      </w:tr>
      <w:tr w:rsidR="00783751" w:rsidRPr="00783751" w14:paraId="087A0AA4"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A6EB08C"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hideMark/>
          </w:tcPr>
          <w:p w14:paraId="2377B2CB"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LOC105345324</w:t>
            </w:r>
          </w:p>
        </w:tc>
        <w:tc>
          <w:tcPr>
            <w:tcW w:w="4253" w:type="dxa"/>
            <w:tcBorders>
              <w:top w:val="single" w:sz="6" w:space="0" w:color="auto"/>
              <w:left w:val="single" w:sz="6" w:space="0" w:color="auto"/>
              <w:bottom w:val="single" w:sz="6" w:space="0" w:color="auto"/>
              <w:right w:val="single" w:sz="6" w:space="0" w:color="auto"/>
            </w:tcBorders>
            <w:hideMark/>
          </w:tcPr>
          <w:p w14:paraId="4212D79C"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SPR - sex peptide receptor-like</w:t>
            </w:r>
          </w:p>
        </w:tc>
        <w:tc>
          <w:tcPr>
            <w:tcW w:w="1229" w:type="dxa"/>
            <w:tcBorders>
              <w:top w:val="single" w:sz="6" w:space="0" w:color="auto"/>
              <w:left w:val="single" w:sz="6" w:space="0" w:color="auto"/>
              <w:bottom w:val="single" w:sz="6" w:space="0" w:color="auto"/>
              <w:right w:val="single" w:sz="6" w:space="0" w:color="auto"/>
            </w:tcBorders>
            <w:hideMark/>
          </w:tcPr>
          <w:p w14:paraId="67E6488C"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-1.91</w:t>
            </w:r>
          </w:p>
        </w:tc>
      </w:tr>
      <w:tr w:rsidR="00783751" w:rsidRPr="00783751" w14:paraId="1AD4F752"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4CF6D8A5" w14:textId="77777777" w:rsidR="00783751" w:rsidRPr="00783751" w:rsidRDefault="00783751" w:rsidP="00783751">
            <w:pPr>
              <w:spacing w:after="0" w:line="256" w:lineRule="auto"/>
              <w:rPr>
                <w:rFonts w:ascii="Times New Roman" w:eastAsia="DengXian" w:hAnsi="Times New Roman" w:cs="Times New Roman"/>
                <w:sz w:val="20"/>
                <w:szCs w:val="20"/>
              </w:rPr>
            </w:pPr>
          </w:p>
        </w:tc>
        <w:tc>
          <w:tcPr>
            <w:tcW w:w="1984" w:type="dxa"/>
            <w:tcBorders>
              <w:top w:val="single" w:sz="6" w:space="0" w:color="auto"/>
              <w:left w:val="single" w:sz="6" w:space="0" w:color="auto"/>
              <w:bottom w:val="single" w:sz="6" w:space="0" w:color="auto"/>
              <w:right w:val="single" w:sz="6" w:space="0" w:color="auto"/>
            </w:tcBorders>
            <w:hideMark/>
          </w:tcPr>
          <w:p w14:paraId="34E20C15"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LOC105348009</w:t>
            </w:r>
          </w:p>
        </w:tc>
        <w:tc>
          <w:tcPr>
            <w:tcW w:w="4253" w:type="dxa"/>
            <w:tcBorders>
              <w:top w:val="single" w:sz="6" w:space="0" w:color="auto"/>
              <w:left w:val="single" w:sz="6" w:space="0" w:color="auto"/>
              <w:bottom w:val="single" w:sz="6" w:space="0" w:color="auto"/>
              <w:right w:val="single" w:sz="6" w:space="0" w:color="auto"/>
            </w:tcBorders>
            <w:hideMark/>
          </w:tcPr>
          <w:p w14:paraId="5EF648CF"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5-hydroxytryptamine receptor</w:t>
            </w:r>
          </w:p>
        </w:tc>
        <w:tc>
          <w:tcPr>
            <w:tcW w:w="1229" w:type="dxa"/>
            <w:tcBorders>
              <w:top w:val="single" w:sz="6" w:space="0" w:color="auto"/>
              <w:left w:val="single" w:sz="6" w:space="0" w:color="auto"/>
              <w:bottom w:val="single" w:sz="6" w:space="0" w:color="auto"/>
              <w:right w:val="single" w:sz="6" w:space="0" w:color="auto"/>
            </w:tcBorders>
            <w:hideMark/>
          </w:tcPr>
          <w:p w14:paraId="29541C78"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-2.45</w:t>
            </w:r>
          </w:p>
        </w:tc>
      </w:tr>
      <w:tr w:rsidR="00783751" w:rsidRPr="00783751" w14:paraId="50587F28" w14:textId="77777777" w:rsidTr="00783751">
        <w:tc>
          <w:tcPr>
            <w:tcW w:w="1560" w:type="dxa"/>
            <w:vMerge w:val="restart"/>
            <w:tcBorders>
              <w:top w:val="single" w:sz="6" w:space="0" w:color="auto"/>
              <w:left w:val="single" w:sz="6" w:space="0" w:color="auto"/>
              <w:bottom w:val="single" w:sz="6" w:space="0" w:color="auto"/>
              <w:right w:val="single" w:sz="6" w:space="0" w:color="auto"/>
            </w:tcBorders>
          </w:tcPr>
          <w:p w14:paraId="7720C274"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3ED0C8C9"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6AB3AF8B" w14:textId="77777777" w:rsidR="00783751" w:rsidRPr="00783751" w:rsidRDefault="00783751" w:rsidP="00783751">
            <w:pPr>
              <w:spacing w:line="240" w:lineRule="auto"/>
              <w:jc w:val="center"/>
              <w:rPr>
                <w:rFonts w:ascii="Times New Roman" w:eastAsia="DengXian" w:hAnsi="Times New Roman" w:cs="Times New Roman"/>
                <w:b/>
                <w:bCs/>
                <w:sz w:val="20"/>
                <w:szCs w:val="20"/>
              </w:rPr>
            </w:pPr>
          </w:p>
          <w:p w14:paraId="0A625040" w14:textId="77777777" w:rsidR="00783751" w:rsidRPr="00783751" w:rsidRDefault="00783751" w:rsidP="00783751">
            <w:pPr>
              <w:spacing w:line="240" w:lineRule="auto"/>
              <w:jc w:val="center"/>
              <w:rPr>
                <w:rFonts w:ascii="Times New Roman" w:eastAsia="DengXian" w:hAnsi="Times New Roman" w:cs="Times New Roman"/>
                <w:b/>
                <w:bCs/>
                <w:sz w:val="20"/>
                <w:szCs w:val="20"/>
              </w:rPr>
            </w:pPr>
            <w:r w:rsidRPr="00783751">
              <w:rPr>
                <w:rFonts w:ascii="Times New Roman" w:eastAsia="DengXian" w:hAnsi="Times New Roman" w:cs="Times New Roman"/>
                <w:b/>
                <w:bCs/>
                <w:sz w:val="20"/>
                <w:szCs w:val="20"/>
              </w:rPr>
              <w:t>Transport and catabolism</w:t>
            </w:r>
          </w:p>
        </w:tc>
        <w:tc>
          <w:tcPr>
            <w:tcW w:w="1984" w:type="dxa"/>
            <w:tcBorders>
              <w:top w:val="single" w:sz="6" w:space="0" w:color="auto"/>
              <w:left w:val="single" w:sz="6" w:space="0" w:color="auto"/>
              <w:bottom w:val="single" w:sz="6" w:space="0" w:color="auto"/>
              <w:right w:val="single" w:sz="6" w:space="0" w:color="auto"/>
            </w:tcBorders>
          </w:tcPr>
          <w:p w14:paraId="78AD582D"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D1CA7A4"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LOC105319768</w:t>
            </w:r>
          </w:p>
        </w:tc>
        <w:tc>
          <w:tcPr>
            <w:tcW w:w="4253" w:type="dxa"/>
            <w:tcBorders>
              <w:top w:val="single" w:sz="6" w:space="0" w:color="auto"/>
              <w:left w:val="single" w:sz="6" w:space="0" w:color="auto"/>
              <w:bottom w:val="single" w:sz="6" w:space="0" w:color="auto"/>
              <w:right w:val="single" w:sz="6" w:space="0" w:color="auto"/>
            </w:tcBorders>
          </w:tcPr>
          <w:p w14:paraId="3F580AA1" w14:textId="77777777" w:rsidR="00783751" w:rsidRPr="00783751" w:rsidRDefault="00783751" w:rsidP="00783751">
            <w:pPr>
              <w:spacing w:line="240" w:lineRule="auto"/>
              <w:rPr>
                <w:rFonts w:ascii="Times New Roman" w:eastAsia="DengXian" w:hAnsi="Times New Roman" w:cs="Times New Roman"/>
                <w:sz w:val="20"/>
                <w:szCs w:val="20"/>
              </w:rPr>
            </w:pPr>
          </w:p>
          <w:p w14:paraId="2F9CAA57"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TUBA1A - tubulin alpha-1A chain</w:t>
            </w:r>
          </w:p>
        </w:tc>
        <w:tc>
          <w:tcPr>
            <w:tcW w:w="1229" w:type="dxa"/>
            <w:tcBorders>
              <w:top w:val="single" w:sz="6" w:space="0" w:color="auto"/>
              <w:left w:val="single" w:sz="6" w:space="0" w:color="auto"/>
              <w:bottom w:val="single" w:sz="6" w:space="0" w:color="auto"/>
              <w:right w:val="single" w:sz="6" w:space="0" w:color="auto"/>
            </w:tcBorders>
          </w:tcPr>
          <w:p w14:paraId="283F9C01"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B50A862"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-1.03</w:t>
            </w:r>
          </w:p>
        </w:tc>
      </w:tr>
      <w:tr w:rsidR="00783751" w:rsidRPr="00783751" w14:paraId="063AA81A"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6E130D47"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6BF13E46"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0EEE969"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LOC105331919</w:t>
            </w:r>
          </w:p>
        </w:tc>
        <w:tc>
          <w:tcPr>
            <w:tcW w:w="4253" w:type="dxa"/>
            <w:tcBorders>
              <w:top w:val="single" w:sz="6" w:space="0" w:color="auto"/>
              <w:left w:val="single" w:sz="6" w:space="0" w:color="auto"/>
              <w:bottom w:val="single" w:sz="6" w:space="0" w:color="auto"/>
              <w:right w:val="single" w:sz="6" w:space="0" w:color="auto"/>
            </w:tcBorders>
          </w:tcPr>
          <w:p w14:paraId="087D1CDE" w14:textId="77777777" w:rsidR="00783751" w:rsidRPr="00783751" w:rsidRDefault="00783751" w:rsidP="00783751">
            <w:pPr>
              <w:spacing w:line="240" w:lineRule="auto"/>
              <w:rPr>
                <w:rFonts w:ascii="Times New Roman" w:eastAsia="DengXian" w:hAnsi="Times New Roman" w:cs="Times New Roman"/>
                <w:sz w:val="20"/>
                <w:szCs w:val="20"/>
              </w:rPr>
            </w:pPr>
          </w:p>
          <w:p w14:paraId="42C91B35"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Pex2 peroxisome biogenesis factor 2-like</w:t>
            </w:r>
          </w:p>
        </w:tc>
        <w:tc>
          <w:tcPr>
            <w:tcW w:w="1229" w:type="dxa"/>
            <w:tcBorders>
              <w:top w:val="single" w:sz="6" w:space="0" w:color="auto"/>
              <w:left w:val="single" w:sz="6" w:space="0" w:color="auto"/>
              <w:bottom w:val="single" w:sz="6" w:space="0" w:color="auto"/>
              <w:right w:val="single" w:sz="6" w:space="0" w:color="auto"/>
            </w:tcBorders>
          </w:tcPr>
          <w:p w14:paraId="3825A0B0"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16925103"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-2.51</w:t>
            </w:r>
          </w:p>
        </w:tc>
      </w:tr>
      <w:tr w:rsidR="00783751" w:rsidRPr="00783751" w14:paraId="427C8DF5"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34F8FEA"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6E50CCC3"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CCC3CFE"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LOC105334653</w:t>
            </w:r>
          </w:p>
        </w:tc>
        <w:tc>
          <w:tcPr>
            <w:tcW w:w="4253" w:type="dxa"/>
            <w:tcBorders>
              <w:top w:val="single" w:sz="6" w:space="0" w:color="auto"/>
              <w:left w:val="single" w:sz="6" w:space="0" w:color="auto"/>
              <w:bottom w:val="single" w:sz="6" w:space="0" w:color="auto"/>
              <w:right w:val="single" w:sz="6" w:space="0" w:color="auto"/>
            </w:tcBorders>
          </w:tcPr>
          <w:p w14:paraId="324CA255" w14:textId="77777777" w:rsidR="00783751" w:rsidRPr="00783751" w:rsidRDefault="00783751" w:rsidP="00783751">
            <w:pPr>
              <w:spacing w:line="240" w:lineRule="auto"/>
              <w:rPr>
                <w:rFonts w:ascii="Times New Roman" w:eastAsia="DengXian" w:hAnsi="Times New Roman" w:cs="Times New Roman"/>
                <w:sz w:val="20"/>
                <w:szCs w:val="20"/>
              </w:rPr>
            </w:pPr>
          </w:p>
          <w:p w14:paraId="40FC6A59"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cathepsin L1-like</w:t>
            </w:r>
          </w:p>
        </w:tc>
        <w:tc>
          <w:tcPr>
            <w:tcW w:w="1229" w:type="dxa"/>
            <w:tcBorders>
              <w:top w:val="single" w:sz="6" w:space="0" w:color="auto"/>
              <w:left w:val="single" w:sz="6" w:space="0" w:color="auto"/>
              <w:bottom w:val="single" w:sz="6" w:space="0" w:color="auto"/>
              <w:right w:val="single" w:sz="6" w:space="0" w:color="auto"/>
            </w:tcBorders>
          </w:tcPr>
          <w:p w14:paraId="2E88BF82"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4F27BCA3"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-1.16</w:t>
            </w:r>
          </w:p>
        </w:tc>
      </w:tr>
      <w:tr w:rsidR="00783751" w:rsidRPr="00783751" w14:paraId="59E749C2"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3F5EDA8D" w14:textId="77777777" w:rsidR="00783751" w:rsidRPr="00783751" w:rsidRDefault="00783751" w:rsidP="00783751">
            <w:pPr>
              <w:spacing w:after="0" w:line="256" w:lineRule="auto"/>
              <w:rPr>
                <w:rFonts w:ascii="Times New Roman" w:eastAsia="DengXian" w:hAnsi="Times New Roman" w:cs="Times New Roman"/>
                <w:b/>
                <w:bCs/>
                <w:sz w:val="20"/>
                <w:szCs w:val="20"/>
              </w:rPr>
            </w:pPr>
          </w:p>
        </w:tc>
        <w:tc>
          <w:tcPr>
            <w:tcW w:w="1984" w:type="dxa"/>
            <w:tcBorders>
              <w:top w:val="single" w:sz="6" w:space="0" w:color="auto"/>
              <w:left w:val="single" w:sz="6" w:space="0" w:color="auto"/>
              <w:bottom w:val="single" w:sz="6" w:space="0" w:color="auto"/>
              <w:right w:val="single" w:sz="6" w:space="0" w:color="auto"/>
            </w:tcBorders>
          </w:tcPr>
          <w:p w14:paraId="34F3384D"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71C3BD15"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LOC105348613</w:t>
            </w:r>
          </w:p>
        </w:tc>
        <w:tc>
          <w:tcPr>
            <w:tcW w:w="4253" w:type="dxa"/>
            <w:tcBorders>
              <w:top w:val="single" w:sz="6" w:space="0" w:color="auto"/>
              <w:left w:val="single" w:sz="6" w:space="0" w:color="auto"/>
              <w:bottom w:val="single" w:sz="6" w:space="0" w:color="auto"/>
              <w:right w:val="single" w:sz="6" w:space="0" w:color="auto"/>
            </w:tcBorders>
          </w:tcPr>
          <w:p w14:paraId="7D39CA08" w14:textId="77777777" w:rsidR="00783751" w:rsidRPr="00783751" w:rsidRDefault="00783751" w:rsidP="00783751">
            <w:pPr>
              <w:spacing w:line="240" w:lineRule="auto"/>
              <w:rPr>
                <w:rFonts w:ascii="Times New Roman" w:eastAsia="DengXian" w:hAnsi="Times New Roman" w:cs="Times New Roman"/>
                <w:sz w:val="20"/>
                <w:szCs w:val="20"/>
              </w:rPr>
            </w:pPr>
          </w:p>
          <w:p w14:paraId="2D089B67" w14:textId="77777777" w:rsidR="00783751" w:rsidRPr="00783751" w:rsidRDefault="00783751" w:rsidP="00783751">
            <w:pPr>
              <w:spacing w:line="240" w:lineRule="auto"/>
              <w:rPr>
                <w:rFonts w:ascii="Times New Roman" w:eastAsia="DengXian" w:hAnsi="Times New Roman" w:cs="Times New Roman"/>
                <w:sz w:val="20"/>
                <w:szCs w:val="20"/>
              </w:rPr>
            </w:pPr>
            <w:r w:rsidRPr="00783751">
              <w:rPr>
                <w:rFonts w:ascii="Times New Roman" w:eastAsia="DengXian" w:hAnsi="Times New Roman" w:cs="Times New Roman"/>
                <w:sz w:val="20"/>
                <w:szCs w:val="20"/>
              </w:rPr>
              <w:t>Gm2a - ganglioside GM2 activator-like</w:t>
            </w:r>
          </w:p>
          <w:p w14:paraId="3E3E9A0E" w14:textId="77777777" w:rsidR="00783751" w:rsidRPr="00783751" w:rsidRDefault="00783751" w:rsidP="00783751">
            <w:pPr>
              <w:spacing w:line="240" w:lineRule="auto"/>
              <w:rPr>
                <w:rFonts w:ascii="Times New Roman" w:eastAsia="DengXian" w:hAnsi="Times New Roman" w:cs="Times New Roman"/>
                <w:sz w:val="20"/>
                <w:szCs w:val="20"/>
              </w:rPr>
            </w:pPr>
          </w:p>
        </w:tc>
        <w:tc>
          <w:tcPr>
            <w:tcW w:w="1229" w:type="dxa"/>
            <w:tcBorders>
              <w:top w:val="single" w:sz="6" w:space="0" w:color="auto"/>
              <w:left w:val="single" w:sz="6" w:space="0" w:color="auto"/>
              <w:bottom w:val="single" w:sz="6" w:space="0" w:color="auto"/>
              <w:right w:val="single" w:sz="6" w:space="0" w:color="auto"/>
            </w:tcBorders>
          </w:tcPr>
          <w:p w14:paraId="02A8EA8C" w14:textId="77777777" w:rsidR="00783751" w:rsidRPr="00783751" w:rsidRDefault="00783751" w:rsidP="00783751">
            <w:pPr>
              <w:spacing w:line="240" w:lineRule="auto"/>
              <w:jc w:val="center"/>
              <w:rPr>
                <w:rFonts w:ascii="Times New Roman" w:eastAsia="DengXian" w:hAnsi="Times New Roman" w:cs="Times New Roman"/>
                <w:sz w:val="20"/>
                <w:szCs w:val="20"/>
              </w:rPr>
            </w:pPr>
          </w:p>
          <w:p w14:paraId="253AC012" w14:textId="77777777" w:rsidR="00783751" w:rsidRPr="00783751" w:rsidRDefault="00783751" w:rsidP="00783751">
            <w:pPr>
              <w:spacing w:line="240" w:lineRule="auto"/>
              <w:jc w:val="center"/>
              <w:rPr>
                <w:rFonts w:ascii="Times New Roman" w:eastAsia="DengXian" w:hAnsi="Times New Roman" w:cs="Times New Roman"/>
                <w:sz w:val="20"/>
                <w:szCs w:val="20"/>
              </w:rPr>
            </w:pPr>
            <w:r w:rsidRPr="00783751">
              <w:rPr>
                <w:rFonts w:ascii="Times New Roman" w:eastAsia="DengXian" w:hAnsi="Times New Roman" w:cs="Times New Roman"/>
                <w:sz w:val="20"/>
                <w:szCs w:val="20"/>
              </w:rPr>
              <w:t>-4.22</w:t>
            </w:r>
          </w:p>
        </w:tc>
      </w:tr>
    </w:tbl>
    <w:p w14:paraId="19057271"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1042029"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6"/>
          <w:szCs w:val="26"/>
        </w:rPr>
      </w:pPr>
      <w:r w:rsidRPr="00783751">
        <w:rPr>
          <w:rFonts w:ascii="Times New Roman" w:eastAsia="DengXian Light" w:hAnsi="Times New Roman" w:cs="Times New Roman"/>
          <w:b/>
          <w:bCs/>
          <w:sz w:val="26"/>
          <w:szCs w:val="26"/>
        </w:rPr>
        <w:t>4. Methyl RAD analysis</w:t>
      </w:r>
    </w:p>
    <w:p w14:paraId="165286D6" w14:textId="77777777" w:rsidR="00783751" w:rsidRPr="00783751" w:rsidRDefault="00783751" w:rsidP="00783751">
      <w:pPr>
        <w:spacing w:line="256" w:lineRule="auto"/>
        <w:rPr>
          <w:rFonts w:ascii="Calibri" w:eastAsia="DengXian" w:hAnsi="Calibri" w:cs="Times New Roman"/>
        </w:rPr>
      </w:pPr>
    </w:p>
    <w:p w14:paraId="770B6D39" w14:textId="2F50525D"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Table S1</w:t>
      </w:r>
      <w:r w:rsidR="003720FB">
        <w:rPr>
          <w:rFonts w:ascii="Times New Roman" w:eastAsia="DengXian" w:hAnsi="Times New Roman" w:cs="Times New Roman"/>
          <w:b/>
          <w:bCs/>
          <w:sz w:val="24"/>
          <w:szCs w:val="24"/>
        </w:rPr>
        <w:t>2</w:t>
      </w:r>
      <w:r w:rsidRPr="00783751">
        <w:rPr>
          <w:rFonts w:ascii="Times New Roman" w:eastAsia="DengXian" w:hAnsi="Times New Roman" w:cs="Times New Roman"/>
          <w:b/>
          <w:bCs/>
          <w:sz w:val="24"/>
          <w:szCs w:val="24"/>
        </w:rPr>
        <w:t>: Sample sequencing data volume and comparison rate</w:t>
      </w:r>
    </w:p>
    <w:tbl>
      <w:tblPr>
        <w:tblW w:w="8505" w:type="dxa"/>
        <w:jc w:val="center"/>
        <w:tblLayout w:type="fixed"/>
        <w:tblLook w:val="04A0" w:firstRow="1" w:lastRow="0" w:firstColumn="1" w:lastColumn="0" w:noHBand="0" w:noVBand="1"/>
      </w:tblPr>
      <w:tblGrid>
        <w:gridCol w:w="1276"/>
        <w:gridCol w:w="1686"/>
        <w:gridCol w:w="1574"/>
        <w:gridCol w:w="1403"/>
        <w:gridCol w:w="1417"/>
        <w:gridCol w:w="1149"/>
      </w:tblGrid>
      <w:tr w:rsidR="00783751" w:rsidRPr="00783751" w14:paraId="36AD3851" w14:textId="77777777" w:rsidTr="00783751">
        <w:trPr>
          <w:trHeight w:val="98"/>
          <w:jc w:val="center"/>
        </w:trPr>
        <w:tc>
          <w:tcPr>
            <w:tcW w:w="1276" w:type="dxa"/>
            <w:tcBorders>
              <w:top w:val="single" w:sz="12" w:space="0" w:color="auto"/>
              <w:left w:val="nil"/>
              <w:bottom w:val="single" w:sz="12" w:space="0" w:color="auto"/>
              <w:right w:val="nil"/>
            </w:tcBorders>
            <w:shd w:val="clear" w:color="auto" w:fill="E7E6E6" w:themeFill="background2"/>
            <w:hideMark/>
          </w:tcPr>
          <w:p w14:paraId="0C6A12D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Sample</w:t>
            </w:r>
          </w:p>
        </w:tc>
        <w:tc>
          <w:tcPr>
            <w:tcW w:w="1686" w:type="dxa"/>
            <w:tcBorders>
              <w:top w:val="single" w:sz="12" w:space="0" w:color="auto"/>
              <w:left w:val="nil"/>
              <w:bottom w:val="single" w:sz="12" w:space="0" w:color="auto"/>
              <w:right w:val="nil"/>
            </w:tcBorders>
            <w:shd w:val="clear" w:color="auto" w:fill="E7E6E6" w:themeFill="background2"/>
            <w:hideMark/>
          </w:tcPr>
          <w:p w14:paraId="5C6280C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Raw reads</w:t>
            </w:r>
          </w:p>
        </w:tc>
        <w:tc>
          <w:tcPr>
            <w:tcW w:w="1574" w:type="dxa"/>
            <w:tcBorders>
              <w:top w:val="single" w:sz="12" w:space="0" w:color="auto"/>
              <w:left w:val="nil"/>
              <w:bottom w:val="single" w:sz="12" w:space="0" w:color="auto"/>
              <w:right w:val="nil"/>
            </w:tcBorders>
            <w:shd w:val="clear" w:color="auto" w:fill="E7E6E6" w:themeFill="background2"/>
            <w:hideMark/>
          </w:tcPr>
          <w:p w14:paraId="49F319A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Enzyme reads</w:t>
            </w:r>
          </w:p>
        </w:tc>
        <w:tc>
          <w:tcPr>
            <w:tcW w:w="1403" w:type="dxa"/>
            <w:tcBorders>
              <w:top w:val="single" w:sz="12" w:space="0" w:color="auto"/>
              <w:left w:val="nil"/>
              <w:bottom w:val="single" w:sz="12" w:space="0" w:color="auto"/>
              <w:right w:val="nil"/>
            </w:tcBorders>
            <w:shd w:val="clear" w:color="auto" w:fill="E7E6E6" w:themeFill="background2"/>
            <w:hideMark/>
          </w:tcPr>
          <w:p w14:paraId="0E2AE5F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Ratio</w:t>
            </w:r>
          </w:p>
        </w:tc>
        <w:tc>
          <w:tcPr>
            <w:tcW w:w="1417" w:type="dxa"/>
            <w:tcBorders>
              <w:top w:val="single" w:sz="12" w:space="0" w:color="auto"/>
              <w:left w:val="nil"/>
              <w:bottom w:val="single" w:sz="12" w:space="0" w:color="auto"/>
              <w:right w:val="nil"/>
            </w:tcBorders>
            <w:shd w:val="clear" w:color="auto" w:fill="E7E6E6" w:themeFill="background2"/>
            <w:hideMark/>
          </w:tcPr>
          <w:p w14:paraId="1EC5229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Mapping reads</w:t>
            </w:r>
          </w:p>
        </w:tc>
        <w:tc>
          <w:tcPr>
            <w:tcW w:w="1149" w:type="dxa"/>
            <w:tcBorders>
              <w:top w:val="single" w:sz="12" w:space="0" w:color="auto"/>
              <w:left w:val="nil"/>
              <w:bottom w:val="single" w:sz="12" w:space="0" w:color="auto"/>
              <w:right w:val="nil"/>
            </w:tcBorders>
            <w:shd w:val="clear" w:color="auto" w:fill="E7E6E6" w:themeFill="background2"/>
            <w:hideMark/>
          </w:tcPr>
          <w:p w14:paraId="0BCC462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Mapping ratio</w:t>
            </w:r>
          </w:p>
        </w:tc>
      </w:tr>
      <w:tr w:rsidR="00783751" w:rsidRPr="00783751" w14:paraId="2B0164E7" w14:textId="77777777" w:rsidTr="00783751">
        <w:trPr>
          <w:trHeight w:val="95"/>
          <w:jc w:val="center"/>
        </w:trPr>
        <w:tc>
          <w:tcPr>
            <w:tcW w:w="1276" w:type="dxa"/>
            <w:tcBorders>
              <w:top w:val="single" w:sz="12" w:space="0" w:color="auto"/>
              <w:left w:val="nil"/>
              <w:bottom w:val="nil"/>
              <w:right w:val="nil"/>
            </w:tcBorders>
            <w:hideMark/>
          </w:tcPr>
          <w:p w14:paraId="2E563A9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pH 7.4 A</w:t>
            </w:r>
          </w:p>
        </w:tc>
        <w:tc>
          <w:tcPr>
            <w:tcW w:w="1686" w:type="dxa"/>
            <w:tcBorders>
              <w:top w:val="single" w:sz="12" w:space="0" w:color="auto"/>
              <w:left w:val="nil"/>
              <w:bottom w:val="nil"/>
              <w:right w:val="nil"/>
            </w:tcBorders>
            <w:hideMark/>
          </w:tcPr>
          <w:p w14:paraId="3D12916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16104023</w:t>
            </w:r>
          </w:p>
        </w:tc>
        <w:tc>
          <w:tcPr>
            <w:tcW w:w="1574" w:type="dxa"/>
            <w:tcBorders>
              <w:top w:val="single" w:sz="12" w:space="0" w:color="auto"/>
              <w:left w:val="nil"/>
              <w:bottom w:val="nil"/>
              <w:right w:val="nil"/>
            </w:tcBorders>
            <w:hideMark/>
          </w:tcPr>
          <w:p w14:paraId="0C61723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11268040</w:t>
            </w:r>
          </w:p>
        </w:tc>
        <w:tc>
          <w:tcPr>
            <w:tcW w:w="1403" w:type="dxa"/>
            <w:tcBorders>
              <w:top w:val="single" w:sz="12" w:space="0" w:color="auto"/>
              <w:left w:val="nil"/>
              <w:bottom w:val="nil"/>
              <w:right w:val="nil"/>
            </w:tcBorders>
            <w:hideMark/>
          </w:tcPr>
          <w:p w14:paraId="11667DB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69.97%</w:t>
            </w:r>
          </w:p>
        </w:tc>
        <w:tc>
          <w:tcPr>
            <w:tcW w:w="1417" w:type="dxa"/>
            <w:tcBorders>
              <w:top w:val="single" w:sz="12" w:space="0" w:color="auto"/>
              <w:left w:val="nil"/>
              <w:bottom w:val="nil"/>
              <w:right w:val="nil"/>
            </w:tcBorders>
            <w:hideMark/>
          </w:tcPr>
          <w:p w14:paraId="23F2C7D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2519744</w:t>
            </w:r>
          </w:p>
        </w:tc>
        <w:tc>
          <w:tcPr>
            <w:tcW w:w="1149" w:type="dxa"/>
            <w:tcBorders>
              <w:top w:val="single" w:sz="12" w:space="0" w:color="auto"/>
              <w:left w:val="nil"/>
              <w:bottom w:val="nil"/>
              <w:right w:val="nil"/>
            </w:tcBorders>
            <w:hideMark/>
          </w:tcPr>
          <w:p w14:paraId="33E9CA4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22.36%</w:t>
            </w:r>
          </w:p>
        </w:tc>
      </w:tr>
      <w:tr w:rsidR="00783751" w:rsidRPr="00783751" w14:paraId="54FBBECD" w14:textId="77777777" w:rsidTr="00783751">
        <w:trPr>
          <w:trHeight w:val="95"/>
          <w:jc w:val="center"/>
        </w:trPr>
        <w:tc>
          <w:tcPr>
            <w:tcW w:w="1276" w:type="dxa"/>
            <w:hideMark/>
          </w:tcPr>
          <w:p w14:paraId="6F88AF5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pH 7.4 B</w:t>
            </w:r>
          </w:p>
        </w:tc>
        <w:tc>
          <w:tcPr>
            <w:tcW w:w="1686" w:type="dxa"/>
            <w:hideMark/>
          </w:tcPr>
          <w:p w14:paraId="69BC342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16122820</w:t>
            </w:r>
          </w:p>
        </w:tc>
        <w:tc>
          <w:tcPr>
            <w:tcW w:w="1574" w:type="dxa"/>
            <w:hideMark/>
          </w:tcPr>
          <w:p w14:paraId="7429FDB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11280593</w:t>
            </w:r>
          </w:p>
        </w:tc>
        <w:tc>
          <w:tcPr>
            <w:tcW w:w="1403" w:type="dxa"/>
            <w:hideMark/>
          </w:tcPr>
          <w:p w14:paraId="09F6E96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69.97%</w:t>
            </w:r>
          </w:p>
        </w:tc>
        <w:tc>
          <w:tcPr>
            <w:tcW w:w="1417" w:type="dxa"/>
            <w:hideMark/>
          </w:tcPr>
          <w:p w14:paraId="6065474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2481140</w:t>
            </w:r>
          </w:p>
        </w:tc>
        <w:tc>
          <w:tcPr>
            <w:tcW w:w="1149" w:type="dxa"/>
            <w:hideMark/>
          </w:tcPr>
          <w:p w14:paraId="286C120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21.99%</w:t>
            </w:r>
          </w:p>
        </w:tc>
      </w:tr>
      <w:tr w:rsidR="00783751" w:rsidRPr="00783751" w14:paraId="3534BFC4" w14:textId="77777777" w:rsidTr="00783751">
        <w:trPr>
          <w:trHeight w:val="95"/>
          <w:jc w:val="center"/>
        </w:trPr>
        <w:tc>
          <w:tcPr>
            <w:tcW w:w="1276" w:type="dxa"/>
            <w:hideMark/>
          </w:tcPr>
          <w:p w14:paraId="58D3A3C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pH 7.4 C</w:t>
            </w:r>
          </w:p>
        </w:tc>
        <w:tc>
          <w:tcPr>
            <w:tcW w:w="1686" w:type="dxa"/>
            <w:hideMark/>
          </w:tcPr>
          <w:p w14:paraId="4A3ED2F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16307152</w:t>
            </w:r>
          </w:p>
        </w:tc>
        <w:tc>
          <w:tcPr>
            <w:tcW w:w="1574" w:type="dxa"/>
            <w:hideMark/>
          </w:tcPr>
          <w:p w14:paraId="672F7CF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11886792</w:t>
            </w:r>
          </w:p>
        </w:tc>
        <w:tc>
          <w:tcPr>
            <w:tcW w:w="1403" w:type="dxa"/>
            <w:hideMark/>
          </w:tcPr>
          <w:p w14:paraId="23D9A43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72.89%</w:t>
            </w:r>
          </w:p>
        </w:tc>
        <w:tc>
          <w:tcPr>
            <w:tcW w:w="1417" w:type="dxa"/>
            <w:hideMark/>
          </w:tcPr>
          <w:p w14:paraId="6F7C8F7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2703034</w:t>
            </w:r>
          </w:p>
        </w:tc>
        <w:tc>
          <w:tcPr>
            <w:tcW w:w="1149" w:type="dxa"/>
            <w:hideMark/>
          </w:tcPr>
          <w:p w14:paraId="1898B3C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22.74%</w:t>
            </w:r>
          </w:p>
        </w:tc>
      </w:tr>
      <w:tr w:rsidR="00783751" w:rsidRPr="00783751" w14:paraId="75BD66F4" w14:textId="77777777" w:rsidTr="00783751">
        <w:trPr>
          <w:trHeight w:val="95"/>
          <w:jc w:val="center"/>
        </w:trPr>
        <w:tc>
          <w:tcPr>
            <w:tcW w:w="1276" w:type="dxa"/>
            <w:hideMark/>
          </w:tcPr>
          <w:p w14:paraId="43AD951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Control A</w:t>
            </w:r>
          </w:p>
        </w:tc>
        <w:tc>
          <w:tcPr>
            <w:tcW w:w="1686" w:type="dxa"/>
            <w:hideMark/>
          </w:tcPr>
          <w:p w14:paraId="753CCFB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16213180</w:t>
            </w:r>
          </w:p>
        </w:tc>
        <w:tc>
          <w:tcPr>
            <w:tcW w:w="1574" w:type="dxa"/>
            <w:hideMark/>
          </w:tcPr>
          <w:p w14:paraId="38F8B8A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11283479</w:t>
            </w:r>
          </w:p>
        </w:tc>
        <w:tc>
          <w:tcPr>
            <w:tcW w:w="1403" w:type="dxa"/>
            <w:hideMark/>
          </w:tcPr>
          <w:p w14:paraId="38D1BCF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69.59%</w:t>
            </w:r>
          </w:p>
        </w:tc>
        <w:tc>
          <w:tcPr>
            <w:tcW w:w="1417" w:type="dxa"/>
            <w:hideMark/>
          </w:tcPr>
          <w:p w14:paraId="614AE35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2619817</w:t>
            </w:r>
          </w:p>
        </w:tc>
        <w:tc>
          <w:tcPr>
            <w:tcW w:w="1149" w:type="dxa"/>
            <w:hideMark/>
          </w:tcPr>
          <w:p w14:paraId="110130E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23.22%</w:t>
            </w:r>
          </w:p>
        </w:tc>
      </w:tr>
      <w:tr w:rsidR="00783751" w:rsidRPr="00783751" w14:paraId="355AD590" w14:textId="77777777" w:rsidTr="00783751">
        <w:trPr>
          <w:trHeight w:val="95"/>
          <w:jc w:val="center"/>
        </w:trPr>
        <w:tc>
          <w:tcPr>
            <w:tcW w:w="1276" w:type="dxa"/>
            <w:hideMark/>
          </w:tcPr>
          <w:p w14:paraId="7E238D7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Control B</w:t>
            </w:r>
          </w:p>
        </w:tc>
        <w:tc>
          <w:tcPr>
            <w:tcW w:w="1686" w:type="dxa"/>
            <w:hideMark/>
          </w:tcPr>
          <w:p w14:paraId="34F6B43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16248891</w:t>
            </w:r>
          </w:p>
        </w:tc>
        <w:tc>
          <w:tcPr>
            <w:tcW w:w="1574" w:type="dxa"/>
            <w:hideMark/>
          </w:tcPr>
          <w:p w14:paraId="776CA5C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10454206</w:t>
            </w:r>
          </w:p>
        </w:tc>
        <w:tc>
          <w:tcPr>
            <w:tcW w:w="1403" w:type="dxa"/>
            <w:hideMark/>
          </w:tcPr>
          <w:p w14:paraId="1E20B08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64.34%</w:t>
            </w:r>
          </w:p>
        </w:tc>
        <w:tc>
          <w:tcPr>
            <w:tcW w:w="1417" w:type="dxa"/>
            <w:hideMark/>
          </w:tcPr>
          <w:p w14:paraId="672171A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2276948</w:t>
            </w:r>
          </w:p>
        </w:tc>
        <w:tc>
          <w:tcPr>
            <w:tcW w:w="1149" w:type="dxa"/>
            <w:hideMark/>
          </w:tcPr>
          <w:p w14:paraId="0912E7F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21.78%</w:t>
            </w:r>
          </w:p>
        </w:tc>
      </w:tr>
      <w:tr w:rsidR="00783751" w:rsidRPr="00783751" w14:paraId="30393AC9" w14:textId="77777777" w:rsidTr="00783751">
        <w:trPr>
          <w:trHeight w:val="95"/>
          <w:jc w:val="center"/>
        </w:trPr>
        <w:tc>
          <w:tcPr>
            <w:tcW w:w="1276" w:type="dxa"/>
            <w:tcBorders>
              <w:top w:val="nil"/>
              <w:left w:val="nil"/>
              <w:bottom w:val="single" w:sz="12" w:space="0" w:color="auto"/>
              <w:right w:val="nil"/>
            </w:tcBorders>
            <w:hideMark/>
          </w:tcPr>
          <w:p w14:paraId="78BFCA6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Control C</w:t>
            </w:r>
          </w:p>
        </w:tc>
        <w:tc>
          <w:tcPr>
            <w:tcW w:w="1686" w:type="dxa"/>
            <w:tcBorders>
              <w:top w:val="nil"/>
              <w:left w:val="nil"/>
              <w:bottom w:val="single" w:sz="12" w:space="0" w:color="auto"/>
              <w:right w:val="nil"/>
            </w:tcBorders>
            <w:hideMark/>
          </w:tcPr>
          <w:p w14:paraId="70C5C4F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16260295</w:t>
            </w:r>
          </w:p>
        </w:tc>
        <w:tc>
          <w:tcPr>
            <w:tcW w:w="1574" w:type="dxa"/>
            <w:tcBorders>
              <w:top w:val="nil"/>
              <w:left w:val="nil"/>
              <w:bottom w:val="single" w:sz="12" w:space="0" w:color="auto"/>
              <w:right w:val="nil"/>
            </w:tcBorders>
            <w:hideMark/>
          </w:tcPr>
          <w:p w14:paraId="6E22EE7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10831211</w:t>
            </w:r>
          </w:p>
        </w:tc>
        <w:tc>
          <w:tcPr>
            <w:tcW w:w="1403" w:type="dxa"/>
            <w:tcBorders>
              <w:top w:val="nil"/>
              <w:left w:val="nil"/>
              <w:bottom w:val="single" w:sz="12" w:space="0" w:color="auto"/>
              <w:right w:val="nil"/>
            </w:tcBorders>
            <w:hideMark/>
          </w:tcPr>
          <w:p w14:paraId="4D22E28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66.61%</w:t>
            </w:r>
          </w:p>
        </w:tc>
        <w:tc>
          <w:tcPr>
            <w:tcW w:w="1417" w:type="dxa"/>
            <w:tcBorders>
              <w:top w:val="nil"/>
              <w:left w:val="nil"/>
              <w:bottom w:val="single" w:sz="12" w:space="0" w:color="auto"/>
              <w:right w:val="nil"/>
            </w:tcBorders>
            <w:hideMark/>
          </w:tcPr>
          <w:p w14:paraId="4E59682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2473788</w:t>
            </w:r>
          </w:p>
        </w:tc>
        <w:tc>
          <w:tcPr>
            <w:tcW w:w="1149" w:type="dxa"/>
            <w:tcBorders>
              <w:top w:val="nil"/>
              <w:left w:val="nil"/>
              <w:bottom w:val="single" w:sz="12" w:space="0" w:color="auto"/>
              <w:right w:val="nil"/>
            </w:tcBorders>
            <w:hideMark/>
          </w:tcPr>
          <w:p w14:paraId="56FC82F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22.84%</w:t>
            </w:r>
          </w:p>
        </w:tc>
      </w:tr>
    </w:tbl>
    <w:p w14:paraId="1E9110EE"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3E43411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Table S7 description: (1) Sample: sample name; (2) Raw_Reads: offline sequencing data; (3) Enzyme Reads: raw reads After quality control, reads containing the expected cleavage sites (4) Ratio: ratio of enzyme reads and raw reads (%) (5) Mapping reads: enzyme reads with unique alignment positions on the reference sequence (6) Mapping ratio: ratio of mapping reads to enzyme reads.</w:t>
      </w:r>
    </w:p>
    <w:p w14:paraId="352600C1"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noProof/>
          <w:sz w:val="24"/>
          <w:szCs w:val="24"/>
        </w:rPr>
        <w:lastRenderedPageBreak/>
        <w:drawing>
          <wp:inline distT="0" distB="0" distL="0" distR="0" wp14:anchorId="7BB4B034" wp14:editId="5DD8A477">
            <wp:extent cx="5288280" cy="4503420"/>
            <wp:effectExtent l="0" t="0" r="762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t="1357" r="4158" b="8536"/>
                    <a:stretch>
                      <a:fillRect/>
                    </a:stretch>
                  </pic:blipFill>
                  <pic:spPr bwMode="auto">
                    <a:xfrm>
                      <a:off x="0" y="0"/>
                      <a:ext cx="5288280" cy="4503420"/>
                    </a:xfrm>
                    <a:prstGeom prst="rect">
                      <a:avLst/>
                    </a:prstGeom>
                    <a:noFill/>
                    <a:ln>
                      <a:noFill/>
                    </a:ln>
                  </pic:spPr>
                </pic:pic>
              </a:graphicData>
            </a:graphic>
          </wp:inline>
        </w:drawing>
      </w:r>
    </w:p>
    <w:p w14:paraId="0DF7B253" w14:textId="5130475D"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00774B0D">
        <w:rPr>
          <w:rFonts w:ascii="Times New Roman" w:eastAsia="DengXian" w:hAnsi="Times New Roman" w:cs="Times New Roman"/>
          <w:b/>
          <w:bCs/>
          <w:sz w:val="24"/>
          <w:szCs w:val="24"/>
        </w:rPr>
        <w:t>1</w:t>
      </w:r>
      <w:r w:rsidRPr="00783751">
        <w:rPr>
          <w:rFonts w:ascii="Times New Roman" w:eastAsia="DengXian" w:hAnsi="Times New Roman" w:cs="Times New Roman"/>
          <w:b/>
          <w:bCs/>
          <w:sz w:val="24"/>
          <w:szCs w:val="24"/>
        </w:rPr>
        <w:t xml:space="preserve">: Number of methylation sites found on various gene elements: </w:t>
      </w:r>
      <w:r w:rsidRPr="00783751">
        <w:rPr>
          <w:rFonts w:ascii="Times New Roman" w:eastAsia="DengXian" w:hAnsi="Times New Roman" w:cs="Times New Roman"/>
          <w:sz w:val="24"/>
          <w:szCs w:val="24"/>
        </w:rPr>
        <w:t>The number of methylation sites are uniformly distributed between the control and the treatment. The highest number of methylation sites are present in exon region followed by introns, intergenic and upstream regions.</w:t>
      </w:r>
    </w:p>
    <w:p w14:paraId="7280D531" w14:textId="77777777" w:rsidR="00783751" w:rsidRPr="00783751" w:rsidRDefault="00783751" w:rsidP="00783751">
      <w:pPr>
        <w:spacing w:line="256" w:lineRule="auto"/>
        <w:jc w:val="center"/>
        <w:rPr>
          <w:rFonts w:ascii="Calibri" w:eastAsia="DengXian" w:hAnsi="Calibri" w:cs="Times New Roman"/>
        </w:rPr>
      </w:pPr>
      <w:r w:rsidRPr="00783751">
        <w:rPr>
          <w:rFonts w:ascii="Calibri" w:eastAsia="DengXian" w:hAnsi="Calibri" w:cs="Times New Roman"/>
          <w:noProof/>
        </w:rPr>
        <w:lastRenderedPageBreak/>
        <w:drawing>
          <wp:inline distT="0" distB="0" distL="0" distR="0" wp14:anchorId="5B2A4085" wp14:editId="7EFA1F9B">
            <wp:extent cx="5715000" cy="3787140"/>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b="7520"/>
                    <a:stretch>
                      <a:fillRect/>
                    </a:stretch>
                  </pic:blipFill>
                  <pic:spPr bwMode="auto">
                    <a:xfrm>
                      <a:off x="0" y="0"/>
                      <a:ext cx="5715000" cy="3787140"/>
                    </a:xfrm>
                    <a:prstGeom prst="rect">
                      <a:avLst/>
                    </a:prstGeom>
                    <a:noFill/>
                    <a:ln>
                      <a:noFill/>
                    </a:ln>
                  </pic:spPr>
                </pic:pic>
              </a:graphicData>
            </a:graphic>
          </wp:inline>
        </w:drawing>
      </w:r>
    </w:p>
    <w:p w14:paraId="6CFA46F8" w14:textId="4CD16FB9" w:rsidR="003047A0" w:rsidRPr="00783751" w:rsidRDefault="00783751" w:rsidP="003047A0">
      <w:pPr>
        <w:spacing w:line="256" w:lineRule="auto"/>
        <w:jc w:val="both"/>
        <w:rPr>
          <w:ins w:id="3" w:author="Kanmani C" w:date="2020-08-26T10:30:00Z"/>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00774B0D">
        <w:rPr>
          <w:rFonts w:ascii="Times New Roman" w:eastAsia="DengXian" w:hAnsi="Times New Roman" w:cs="Times New Roman"/>
          <w:b/>
          <w:bCs/>
          <w:sz w:val="24"/>
          <w:szCs w:val="24"/>
        </w:rPr>
        <w:t>2</w:t>
      </w:r>
      <w:r w:rsidRPr="00783751">
        <w:rPr>
          <w:rFonts w:ascii="Times New Roman" w:eastAsia="DengXian" w:hAnsi="Times New Roman" w:cs="Times New Roman"/>
          <w:b/>
          <w:bCs/>
          <w:sz w:val="24"/>
          <w:szCs w:val="24"/>
        </w:rPr>
        <w:t xml:space="preserve">: Clustered heat map and volcano plot: </w:t>
      </w:r>
      <w:r w:rsidRPr="00783751">
        <w:rPr>
          <w:rFonts w:ascii="Times New Roman" w:eastAsia="DengXian" w:hAnsi="Times New Roman" w:cs="Times New Roman"/>
          <w:sz w:val="24"/>
          <w:szCs w:val="24"/>
        </w:rPr>
        <w:t>i) The clustering</w:t>
      </w:r>
      <w:r w:rsidR="00676A48">
        <w:rPr>
          <w:rFonts w:ascii="Times New Roman" w:eastAsia="DengXian" w:hAnsi="Times New Roman" w:cs="Times New Roman"/>
          <w:sz w:val="24"/>
          <w:szCs w:val="24"/>
        </w:rPr>
        <w:t xml:space="preserve"> of differentially methylated sites</w:t>
      </w:r>
      <w:r w:rsidRPr="00783751">
        <w:rPr>
          <w:rFonts w:ascii="Times New Roman" w:eastAsia="DengXian" w:hAnsi="Times New Roman" w:cs="Times New Roman"/>
          <w:sz w:val="24"/>
          <w:szCs w:val="24"/>
        </w:rPr>
        <w:t xml:space="preserve"> in the heat map shows clear grouping of pH 7.4 replicates and control. The methylation level is specified using the colour scale from red denoting hypermethylated level to blue denoting hypomethylation. ii) Volcano plot shows the significantly hypermethylated (up) and hypomethylated (down) above the cut off values (p value &lt;0.05 and log</w:t>
      </w:r>
      <w:r w:rsidRPr="00783751">
        <w:rPr>
          <w:rFonts w:ascii="Times New Roman" w:eastAsia="DengXian" w:hAnsi="Times New Roman" w:cs="Times New Roman"/>
          <w:sz w:val="24"/>
          <w:szCs w:val="24"/>
          <w:vertAlign w:val="subscript"/>
        </w:rPr>
        <w:t>2</w:t>
      </w:r>
      <w:r w:rsidRPr="00783751">
        <w:rPr>
          <w:rFonts w:ascii="Times New Roman" w:eastAsia="DengXian" w:hAnsi="Times New Roman" w:cs="Times New Roman"/>
          <w:sz w:val="24"/>
          <w:szCs w:val="24"/>
        </w:rPr>
        <w:t xml:space="preserve">FC &gt;1), </w:t>
      </w:r>
      <w:commentRangeStart w:id="4"/>
      <w:r w:rsidRPr="00783751">
        <w:rPr>
          <w:rFonts w:ascii="Times New Roman" w:eastAsia="DengXian" w:hAnsi="Times New Roman" w:cs="Times New Roman"/>
          <w:sz w:val="24"/>
          <w:szCs w:val="24"/>
        </w:rPr>
        <w:t xml:space="preserve">each data point </w:t>
      </w:r>
      <w:commentRangeEnd w:id="4"/>
      <w:r w:rsidRPr="00783751">
        <w:rPr>
          <w:rFonts w:ascii="Calibri" w:eastAsia="DengXian" w:hAnsi="Calibri" w:cs="Times New Roman"/>
          <w:sz w:val="16"/>
          <w:szCs w:val="16"/>
        </w:rPr>
        <w:commentReference w:id="4"/>
      </w:r>
      <w:r w:rsidRPr="00783751">
        <w:rPr>
          <w:rFonts w:ascii="Times New Roman" w:eastAsia="DengXian" w:hAnsi="Times New Roman" w:cs="Times New Roman"/>
          <w:sz w:val="24"/>
          <w:szCs w:val="24"/>
        </w:rPr>
        <w:t>on the plot, represents a differentially methylated site.</w:t>
      </w:r>
      <w:r w:rsidR="003047A0">
        <w:rPr>
          <w:rFonts w:ascii="Times New Roman" w:eastAsia="DengXian" w:hAnsi="Times New Roman" w:cs="Times New Roman"/>
          <w:sz w:val="24"/>
          <w:szCs w:val="24"/>
        </w:rPr>
        <w:t xml:space="preserve"> </w:t>
      </w:r>
      <w:ins w:id="5" w:author="Kanmani C" w:date="2020-08-26T10:30:00Z">
        <w:r w:rsidR="003047A0">
          <w:rPr>
            <w:rFonts w:ascii="Times New Roman" w:eastAsia="DengXian" w:hAnsi="Times New Roman" w:cs="Times New Roman"/>
            <w:sz w:val="24"/>
            <w:szCs w:val="24"/>
          </w:rPr>
          <w:t xml:space="preserve">Green represents hypomethylated sites and red represents hypermethylated sites. </w:t>
        </w:r>
      </w:ins>
    </w:p>
    <w:p w14:paraId="537FBE19" w14:textId="58819599" w:rsidR="00783751" w:rsidRPr="00783751" w:rsidRDefault="00783751" w:rsidP="00783751">
      <w:pPr>
        <w:spacing w:line="256" w:lineRule="auto"/>
        <w:jc w:val="both"/>
        <w:rPr>
          <w:rFonts w:ascii="Times New Roman" w:eastAsia="DengXian" w:hAnsi="Times New Roman" w:cs="Times New Roman"/>
          <w:sz w:val="24"/>
          <w:szCs w:val="24"/>
        </w:rPr>
      </w:pPr>
    </w:p>
    <w:p w14:paraId="66ACA450" w14:textId="0CE3233A"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Table S1</w:t>
      </w:r>
      <w:r w:rsidR="003720FB">
        <w:rPr>
          <w:rFonts w:ascii="Times New Roman" w:eastAsia="DengXian" w:hAnsi="Times New Roman" w:cs="Times New Roman"/>
          <w:b/>
          <w:bCs/>
          <w:sz w:val="24"/>
          <w:szCs w:val="24"/>
        </w:rPr>
        <w:t>3</w:t>
      </w:r>
      <w:r w:rsidRPr="00783751">
        <w:rPr>
          <w:rFonts w:ascii="Times New Roman" w:eastAsia="DengXian" w:hAnsi="Times New Roman" w:cs="Times New Roman"/>
          <w:b/>
          <w:bCs/>
          <w:sz w:val="24"/>
          <w:szCs w:val="24"/>
        </w:rPr>
        <w:t>: GO enrichment and top molecular function categories of DMSs</w:t>
      </w:r>
    </w:p>
    <w:tbl>
      <w:tblPr>
        <w:tblW w:w="9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17"/>
        <w:gridCol w:w="1470"/>
        <w:gridCol w:w="2887"/>
        <w:gridCol w:w="1303"/>
        <w:gridCol w:w="1457"/>
      </w:tblGrid>
      <w:tr w:rsidR="00783751" w:rsidRPr="00783751" w14:paraId="3240586A" w14:textId="77777777" w:rsidTr="00783751">
        <w:trPr>
          <w:trHeight w:val="620"/>
        </w:trPr>
        <w:tc>
          <w:tcPr>
            <w:tcW w:w="1813" w:type="dxa"/>
            <w:tcBorders>
              <w:top w:val="single" w:sz="6" w:space="0" w:color="auto"/>
              <w:left w:val="single" w:sz="6" w:space="0" w:color="auto"/>
              <w:bottom w:val="single" w:sz="6" w:space="0" w:color="auto"/>
              <w:right w:val="single" w:sz="6" w:space="0" w:color="auto"/>
            </w:tcBorders>
            <w:shd w:val="clear" w:color="auto" w:fill="E7E6E6" w:themeFill="background2"/>
          </w:tcPr>
          <w:p w14:paraId="08288C19" w14:textId="77777777" w:rsidR="00783751" w:rsidRPr="00783751" w:rsidRDefault="00783751" w:rsidP="00783751">
            <w:pPr>
              <w:spacing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shd w:val="clear" w:color="auto" w:fill="E7E6E6" w:themeFill="background2"/>
            <w:hideMark/>
          </w:tcPr>
          <w:p w14:paraId="1693584D"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GO-ID</w:t>
            </w:r>
          </w:p>
        </w:tc>
        <w:tc>
          <w:tcPr>
            <w:tcW w:w="3096" w:type="dxa"/>
            <w:tcBorders>
              <w:top w:val="single" w:sz="6" w:space="0" w:color="auto"/>
              <w:left w:val="single" w:sz="6" w:space="0" w:color="auto"/>
              <w:bottom w:val="single" w:sz="6" w:space="0" w:color="auto"/>
              <w:right w:val="single" w:sz="6" w:space="0" w:color="auto"/>
            </w:tcBorders>
            <w:shd w:val="clear" w:color="auto" w:fill="E7E6E6" w:themeFill="background2"/>
            <w:hideMark/>
          </w:tcPr>
          <w:p w14:paraId="2DAF44CF"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Molecular function category</w:t>
            </w:r>
          </w:p>
        </w:tc>
        <w:tc>
          <w:tcPr>
            <w:tcW w:w="1405" w:type="dxa"/>
            <w:tcBorders>
              <w:top w:val="single" w:sz="6" w:space="0" w:color="auto"/>
              <w:left w:val="single" w:sz="6" w:space="0" w:color="auto"/>
              <w:bottom w:val="single" w:sz="6" w:space="0" w:color="auto"/>
              <w:right w:val="single" w:sz="6" w:space="0" w:color="auto"/>
            </w:tcBorders>
            <w:shd w:val="clear" w:color="auto" w:fill="E7E6E6" w:themeFill="background2"/>
            <w:hideMark/>
          </w:tcPr>
          <w:p w14:paraId="37EF93F0"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p value</w:t>
            </w:r>
          </w:p>
        </w:tc>
        <w:tc>
          <w:tcPr>
            <w:tcW w:w="1462" w:type="dxa"/>
            <w:tcBorders>
              <w:top w:val="single" w:sz="6" w:space="0" w:color="auto"/>
              <w:left w:val="single" w:sz="6" w:space="0" w:color="auto"/>
              <w:bottom w:val="single" w:sz="6" w:space="0" w:color="auto"/>
              <w:right w:val="single" w:sz="6" w:space="0" w:color="auto"/>
            </w:tcBorders>
            <w:shd w:val="clear" w:color="auto" w:fill="E7E6E6" w:themeFill="background2"/>
            <w:hideMark/>
          </w:tcPr>
          <w:p w14:paraId="7D0B36C0"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Enrichment score</w:t>
            </w:r>
          </w:p>
        </w:tc>
      </w:tr>
      <w:tr w:rsidR="00783751" w:rsidRPr="00783751" w14:paraId="087F876D" w14:textId="77777777" w:rsidTr="00783751">
        <w:tc>
          <w:tcPr>
            <w:tcW w:w="1813" w:type="dxa"/>
            <w:vMerge w:val="restart"/>
            <w:tcBorders>
              <w:top w:val="single" w:sz="6" w:space="0" w:color="auto"/>
              <w:left w:val="single" w:sz="6" w:space="0" w:color="auto"/>
              <w:bottom w:val="single" w:sz="6" w:space="0" w:color="auto"/>
              <w:right w:val="single" w:sz="6" w:space="0" w:color="auto"/>
            </w:tcBorders>
            <w:shd w:val="clear" w:color="auto" w:fill="E7E6E6" w:themeFill="background2"/>
          </w:tcPr>
          <w:p w14:paraId="698CAD4D" w14:textId="77777777" w:rsidR="00783751" w:rsidRPr="00783751" w:rsidRDefault="00783751" w:rsidP="00783751">
            <w:pPr>
              <w:spacing w:line="256" w:lineRule="auto"/>
              <w:rPr>
                <w:rFonts w:ascii="Times New Roman" w:eastAsia="DengXian" w:hAnsi="Times New Roman" w:cs="Times New Roman"/>
                <w:sz w:val="24"/>
                <w:szCs w:val="24"/>
              </w:rPr>
            </w:pPr>
          </w:p>
          <w:p w14:paraId="54E15829" w14:textId="77777777" w:rsidR="00783751" w:rsidRPr="00783751" w:rsidRDefault="00783751" w:rsidP="00783751">
            <w:pPr>
              <w:spacing w:line="256" w:lineRule="auto"/>
              <w:rPr>
                <w:rFonts w:ascii="Times New Roman" w:eastAsia="DengXian" w:hAnsi="Times New Roman" w:cs="Times New Roman"/>
                <w:sz w:val="24"/>
                <w:szCs w:val="24"/>
              </w:rPr>
            </w:pPr>
          </w:p>
          <w:p w14:paraId="63FFFA07" w14:textId="77777777" w:rsidR="00783751" w:rsidRPr="00783751" w:rsidRDefault="00783751" w:rsidP="00783751">
            <w:pPr>
              <w:spacing w:line="256" w:lineRule="auto"/>
              <w:rPr>
                <w:rFonts w:ascii="Times New Roman" w:eastAsia="DengXian" w:hAnsi="Times New Roman" w:cs="Times New Roman"/>
                <w:sz w:val="24"/>
                <w:szCs w:val="24"/>
              </w:rPr>
            </w:pPr>
          </w:p>
          <w:p w14:paraId="6E27D647" w14:textId="77777777" w:rsidR="00783751" w:rsidRPr="00783751" w:rsidRDefault="00783751" w:rsidP="00783751">
            <w:pPr>
              <w:spacing w:line="256" w:lineRule="auto"/>
              <w:rPr>
                <w:rFonts w:ascii="Times New Roman" w:eastAsia="DengXian" w:hAnsi="Times New Roman" w:cs="Times New Roman"/>
                <w:sz w:val="24"/>
                <w:szCs w:val="24"/>
              </w:rPr>
            </w:pPr>
          </w:p>
          <w:p w14:paraId="095445AD" w14:textId="77777777" w:rsidR="00783751" w:rsidRPr="00783751" w:rsidRDefault="00783751" w:rsidP="00783751">
            <w:pPr>
              <w:spacing w:line="256" w:lineRule="auto"/>
              <w:rPr>
                <w:rFonts w:ascii="Times New Roman" w:eastAsia="DengXian" w:hAnsi="Times New Roman" w:cs="Times New Roman"/>
                <w:sz w:val="24"/>
                <w:szCs w:val="24"/>
              </w:rPr>
            </w:pPr>
          </w:p>
          <w:p w14:paraId="0101B646" w14:textId="77777777" w:rsidR="00783751" w:rsidRPr="00783751" w:rsidRDefault="00783751" w:rsidP="00783751">
            <w:pPr>
              <w:spacing w:line="256" w:lineRule="auto"/>
              <w:rPr>
                <w:rFonts w:ascii="Times New Roman" w:eastAsia="DengXian" w:hAnsi="Times New Roman" w:cs="Times New Roman"/>
                <w:sz w:val="24"/>
                <w:szCs w:val="24"/>
              </w:rPr>
            </w:pPr>
          </w:p>
          <w:p w14:paraId="39BA464A" w14:textId="77777777" w:rsidR="00783751" w:rsidRPr="00783751" w:rsidRDefault="00783751" w:rsidP="00783751">
            <w:pPr>
              <w:spacing w:line="256" w:lineRule="auto"/>
              <w:rPr>
                <w:rFonts w:ascii="Times New Roman" w:eastAsia="DengXian" w:hAnsi="Times New Roman" w:cs="Times New Roman"/>
                <w:sz w:val="24"/>
                <w:szCs w:val="24"/>
              </w:rPr>
            </w:pPr>
          </w:p>
          <w:p w14:paraId="3A275AD4"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Hypomethylated</w:t>
            </w:r>
          </w:p>
          <w:p w14:paraId="12D44312" w14:textId="77777777" w:rsidR="00783751" w:rsidRPr="00783751" w:rsidRDefault="00783751" w:rsidP="00783751">
            <w:pPr>
              <w:spacing w:line="256" w:lineRule="auto"/>
              <w:rPr>
                <w:rFonts w:ascii="Times New Roman" w:eastAsia="DengXian" w:hAnsi="Times New Roman" w:cs="Times New Roman"/>
                <w:b/>
                <w:bCs/>
                <w:sz w:val="24"/>
                <w:szCs w:val="24"/>
              </w:rPr>
            </w:pPr>
          </w:p>
          <w:p w14:paraId="741DCB06" w14:textId="77777777" w:rsidR="00783751" w:rsidRPr="00783751" w:rsidRDefault="00783751" w:rsidP="00783751">
            <w:pPr>
              <w:spacing w:line="256" w:lineRule="auto"/>
              <w:rPr>
                <w:rFonts w:ascii="Times New Roman" w:eastAsia="DengXian" w:hAnsi="Times New Roman" w:cs="Times New Roman"/>
                <w:b/>
                <w:bCs/>
                <w:sz w:val="24"/>
                <w:szCs w:val="24"/>
              </w:rPr>
            </w:pPr>
          </w:p>
          <w:p w14:paraId="36029BF1" w14:textId="77777777" w:rsidR="00783751" w:rsidRPr="00783751" w:rsidRDefault="00783751" w:rsidP="00783751">
            <w:pPr>
              <w:spacing w:line="256" w:lineRule="auto"/>
              <w:rPr>
                <w:rFonts w:ascii="Times New Roman" w:eastAsia="DengXian" w:hAnsi="Times New Roman" w:cs="Times New Roman"/>
                <w:b/>
                <w:bCs/>
                <w:sz w:val="24"/>
                <w:szCs w:val="24"/>
              </w:rPr>
            </w:pPr>
          </w:p>
          <w:p w14:paraId="1D2542A5" w14:textId="77777777" w:rsidR="00783751" w:rsidRPr="00783751" w:rsidRDefault="00783751" w:rsidP="00783751">
            <w:pPr>
              <w:spacing w:line="256" w:lineRule="auto"/>
              <w:rPr>
                <w:rFonts w:ascii="Times New Roman" w:eastAsia="DengXian" w:hAnsi="Times New Roman" w:cs="Times New Roman"/>
                <w:b/>
                <w:bCs/>
                <w:sz w:val="24"/>
                <w:szCs w:val="24"/>
              </w:rPr>
            </w:pPr>
          </w:p>
          <w:p w14:paraId="397A8278" w14:textId="77777777" w:rsidR="00783751" w:rsidRPr="00783751" w:rsidRDefault="00783751" w:rsidP="00783751">
            <w:pPr>
              <w:spacing w:line="256" w:lineRule="auto"/>
              <w:rPr>
                <w:rFonts w:ascii="Times New Roman" w:eastAsia="DengXian" w:hAnsi="Times New Roman" w:cs="Times New Roman"/>
                <w:b/>
                <w:bCs/>
                <w:sz w:val="24"/>
                <w:szCs w:val="24"/>
              </w:rPr>
            </w:pPr>
          </w:p>
          <w:p w14:paraId="2BEBF6DC" w14:textId="77777777" w:rsidR="00783751" w:rsidRPr="00783751" w:rsidRDefault="00783751" w:rsidP="00783751">
            <w:pPr>
              <w:spacing w:line="256" w:lineRule="auto"/>
              <w:rPr>
                <w:rFonts w:ascii="Times New Roman" w:eastAsia="DengXian" w:hAnsi="Times New Roman" w:cs="Times New Roman"/>
                <w:b/>
                <w:bCs/>
                <w:sz w:val="24"/>
                <w:szCs w:val="24"/>
              </w:rPr>
            </w:pPr>
          </w:p>
          <w:p w14:paraId="166A116B" w14:textId="77777777" w:rsidR="00783751" w:rsidRPr="00783751" w:rsidRDefault="00783751" w:rsidP="00783751">
            <w:pPr>
              <w:spacing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7E2AF1E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lastRenderedPageBreak/>
              <w:t>GO:0005248</w:t>
            </w:r>
          </w:p>
        </w:tc>
        <w:tc>
          <w:tcPr>
            <w:tcW w:w="3096" w:type="dxa"/>
            <w:tcBorders>
              <w:top w:val="single" w:sz="6" w:space="0" w:color="auto"/>
              <w:left w:val="single" w:sz="6" w:space="0" w:color="auto"/>
              <w:bottom w:val="single" w:sz="6" w:space="0" w:color="auto"/>
              <w:right w:val="single" w:sz="6" w:space="0" w:color="auto"/>
            </w:tcBorders>
            <w:vAlign w:val="bottom"/>
            <w:hideMark/>
          </w:tcPr>
          <w:p w14:paraId="508E7E4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voltage-gated sodium channel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058EA04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7.47E-06</w:t>
            </w:r>
          </w:p>
        </w:tc>
        <w:tc>
          <w:tcPr>
            <w:tcW w:w="1462" w:type="dxa"/>
            <w:tcBorders>
              <w:top w:val="single" w:sz="6" w:space="0" w:color="auto"/>
              <w:left w:val="single" w:sz="6" w:space="0" w:color="auto"/>
              <w:bottom w:val="single" w:sz="6" w:space="0" w:color="auto"/>
              <w:right w:val="single" w:sz="6" w:space="0" w:color="auto"/>
            </w:tcBorders>
            <w:vAlign w:val="bottom"/>
            <w:hideMark/>
          </w:tcPr>
          <w:p w14:paraId="4BA8097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11.55</w:t>
            </w:r>
          </w:p>
        </w:tc>
      </w:tr>
      <w:tr w:rsidR="00783751" w:rsidRPr="00783751" w14:paraId="78721E0A"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F7B23BC"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5216B38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GO:0016922</w:t>
            </w:r>
          </w:p>
        </w:tc>
        <w:tc>
          <w:tcPr>
            <w:tcW w:w="3096" w:type="dxa"/>
            <w:tcBorders>
              <w:top w:val="single" w:sz="6" w:space="0" w:color="auto"/>
              <w:left w:val="single" w:sz="6" w:space="0" w:color="auto"/>
              <w:bottom w:val="single" w:sz="6" w:space="0" w:color="auto"/>
              <w:right w:val="single" w:sz="6" w:space="0" w:color="auto"/>
            </w:tcBorders>
            <w:vAlign w:val="bottom"/>
            <w:hideMark/>
          </w:tcPr>
          <w:p w14:paraId="4BF2C9F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ligand-dependent nuclear receptor binding</w:t>
            </w:r>
          </w:p>
        </w:tc>
        <w:tc>
          <w:tcPr>
            <w:tcW w:w="1405" w:type="dxa"/>
            <w:tcBorders>
              <w:top w:val="single" w:sz="6" w:space="0" w:color="auto"/>
              <w:left w:val="single" w:sz="6" w:space="0" w:color="auto"/>
              <w:bottom w:val="single" w:sz="6" w:space="0" w:color="auto"/>
              <w:right w:val="single" w:sz="6" w:space="0" w:color="auto"/>
            </w:tcBorders>
            <w:vAlign w:val="bottom"/>
            <w:hideMark/>
          </w:tcPr>
          <w:p w14:paraId="3C39F25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1.42E-05</w:t>
            </w:r>
          </w:p>
        </w:tc>
        <w:tc>
          <w:tcPr>
            <w:tcW w:w="1462" w:type="dxa"/>
            <w:tcBorders>
              <w:top w:val="single" w:sz="6" w:space="0" w:color="auto"/>
              <w:left w:val="single" w:sz="6" w:space="0" w:color="auto"/>
              <w:bottom w:val="single" w:sz="6" w:space="0" w:color="auto"/>
              <w:right w:val="single" w:sz="6" w:space="0" w:color="auto"/>
            </w:tcBorders>
            <w:vAlign w:val="bottom"/>
            <w:hideMark/>
          </w:tcPr>
          <w:p w14:paraId="16132B5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8.25</w:t>
            </w:r>
          </w:p>
        </w:tc>
      </w:tr>
      <w:tr w:rsidR="00783751" w:rsidRPr="00783751" w14:paraId="62DC4524"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4CF74E62"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4686DD0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GO:0035255</w:t>
            </w:r>
          </w:p>
        </w:tc>
        <w:tc>
          <w:tcPr>
            <w:tcW w:w="3096" w:type="dxa"/>
            <w:tcBorders>
              <w:top w:val="single" w:sz="6" w:space="0" w:color="auto"/>
              <w:left w:val="single" w:sz="6" w:space="0" w:color="auto"/>
              <w:bottom w:val="single" w:sz="6" w:space="0" w:color="auto"/>
              <w:right w:val="single" w:sz="6" w:space="0" w:color="auto"/>
            </w:tcBorders>
            <w:vAlign w:val="bottom"/>
            <w:hideMark/>
          </w:tcPr>
          <w:p w14:paraId="3EDAC7D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ionotropic glutamate receptor binding</w:t>
            </w:r>
          </w:p>
        </w:tc>
        <w:tc>
          <w:tcPr>
            <w:tcW w:w="1405" w:type="dxa"/>
            <w:tcBorders>
              <w:top w:val="single" w:sz="6" w:space="0" w:color="auto"/>
              <w:left w:val="single" w:sz="6" w:space="0" w:color="auto"/>
              <w:bottom w:val="single" w:sz="6" w:space="0" w:color="auto"/>
              <w:right w:val="single" w:sz="6" w:space="0" w:color="auto"/>
            </w:tcBorders>
            <w:vAlign w:val="bottom"/>
            <w:hideMark/>
          </w:tcPr>
          <w:p w14:paraId="6A322D1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1.42E-05</w:t>
            </w:r>
          </w:p>
        </w:tc>
        <w:tc>
          <w:tcPr>
            <w:tcW w:w="1462" w:type="dxa"/>
            <w:tcBorders>
              <w:top w:val="single" w:sz="6" w:space="0" w:color="auto"/>
              <w:left w:val="single" w:sz="6" w:space="0" w:color="auto"/>
              <w:bottom w:val="single" w:sz="6" w:space="0" w:color="auto"/>
              <w:right w:val="single" w:sz="6" w:space="0" w:color="auto"/>
            </w:tcBorders>
            <w:vAlign w:val="bottom"/>
            <w:hideMark/>
          </w:tcPr>
          <w:p w14:paraId="21F8DA52"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8.25</w:t>
            </w:r>
          </w:p>
        </w:tc>
      </w:tr>
      <w:tr w:rsidR="00783751" w:rsidRPr="00783751" w14:paraId="5BBA12FC"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37556F9D"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63A7A55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GO:0032452</w:t>
            </w:r>
          </w:p>
        </w:tc>
        <w:tc>
          <w:tcPr>
            <w:tcW w:w="3096" w:type="dxa"/>
            <w:tcBorders>
              <w:top w:val="single" w:sz="6" w:space="0" w:color="auto"/>
              <w:left w:val="single" w:sz="6" w:space="0" w:color="auto"/>
              <w:bottom w:val="single" w:sz="6" w:space="0" w:color="auto"/>
              <w:right w:val="single" w:sz="6" w:space="0" w:color="auto"/>
            </w:tcBorders>
            <w:vAlign w:val="bottom"/>
            <w:hideMark/>
          </w:tcPr>
          <w:p w14:paraId="317EC32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histone demethylase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6710E8F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4.84E-05</w:t>
            </w:r>
          </w:p>
        </w:tc>
        <w:tc>
          <w:tcPr>
            <w:tcW w:w="1462" w:type="dxa"/>
            <w:tcBorders>
              <w:top w:val="single" w:sz="6" w:space="0" w:color="auto"/>
              <w:left w:val="single" w:sz="6" w:space="0" w:color="auto"/>
              <w:bottom w:val="single" w:sz="6" w:space="0" w:color="auto"/>
              <w:right w:val="single" w:sz="6" w:space="0" w:color="auto"/>
            </w:tcBorders>
            <w:vAlign w:val="bottom"/>
            <w:hideMark/>
          </w:tcPr>
          <w:p w14:paraId="0EC5F7A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11.55</w:t>
            </w:r>
          </w:p>
        </w:tc>
      </w:tr>
      <w:tr w:rsidR="00783751" w:rsidRPr="00783751" w14:paraId="24403E86"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0C774789"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56FFFB28"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GO:0005245</w:t>
            </w:r>
          </w:p>
        </w:tc>
        <w:tc>
          <w:tcPr>
            <w:tcW w:w="3096" w:type="dxa"/>
            <w:tcBorders>
              <w:top w:val="single" w:sz="6" w:space="0" w:color="auto"/>
              <w:left w:val="single" w:sz="6" w:space="0" w:color="auto"/>
              <w:bottom w:val="single" w:sz="6" w:space="0" w:color="auto"/>
              <w:right w:val="single" w:sz="6" w:space="0" w:color="auto"/>
            </w:tcBorders>
            <w:vAlign w:val="bottom"/>
            <w:hideMark/>
          </w:tcPr>
          <w:p w14:paraId="355303B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voltage-gated calcium channel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4CC1BF8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9.14E-05</w:t>
            </w:r>
          </w:p>
        </w:tc>
        <w:tc>
          <w:tcPr>
            <w:tcW w:w="1462" w:type="dxa"/>
            <w:tcBorders>
              <w:top w:val="single" w:sz="6" w:space="0" w:color="auto"/>
              <w:left w:val="single" w:sz="6" w:space="0" w:color="auto"/>
              <w:bottom w:val="single" w:sz="6" w:space="0" w:color="auto"/>
              <w:right w:val="single" w:sz="6" w:space="0" w:color="auto"/>
            </w:tcBorders>
            <w:vAlign w:val="bottom"/>
            <w:hideMark/>
          </w:tcPr>
          <w:p w14:paraId="3FDD34D2"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7.70</w:t>
            </w:r>
          </w:p>
        </w:tc>
      </w:tr>
      <w:tr w:rsidR="00783751" w:rsidRPr="00783751" w14:paraId="264C32C5"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4FAB532D"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7AA2BD8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GO:0046975</w:t>
            </w:r>
          </w:p>
        </w:tc>
        <w:tc>
          <w:tcPr>
            <w:tcW w:w="3096" w:type="dxa"/>
            <w:tcBorders>
              <w:top w:val="single" w:sz="6" w:space="0" w:color="auto"/>
              <w:left w:val="single" w:sz="6" w:space="0" w:color="auto"/>
              <w:bottom w:val="single" w:sz="6" w:space="0" w:color="auto"/>
              <w:right w:val="single" w:sz="6" w:space="0" w:color="auto"/>
            </w:tcBorders>
            <w:vAlign w:val="bottom"/>
            <w:hideMark/>
          </w:tcPr>
          <w:p w14:paraId="504E28F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histone methyltransferase activity (H3-K36 specific)</w:t>
            </w:r>
          </w:p>
        </w:tc>
        <w:tc>
          <w:tcPr>
            <w:tcW w:w="1405" w:type="dxa"/>
            <w:tcBorders>
              <w:top w:val="single" w:sz="6" w:space="0" w:color="auto"/>
              <w:left w:val="single" w:sz="6" w:space="0" w:color="auto"/>
              <w:bottom w:val="single" w:sz="6" w:space="0" w:color="auto"/>
              <w:right w:val="single" w:sz="6" w:space="0" w:color="auto"/>
            </w:tcBorders>
            <w:vAlign w:val="bottom"/>
            <w:hideMark/>
          </w:tcPr>
          <w:p w14:paraId="6185FFF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0.00010</w:t>
            </w:r>
          </w:p>
        </w:tc>
        <w:tc>
          <w:tcPr>
            <w:tcW w:w="1462" w:type="dxa"/>
            <w:tcBorders>
              <w:top w:val="single" w:sz="6" w:space="0" w:color="auto"/>
              <w:left w:val="single" w:sz="6" w:space="0" w:color="auto"/>
              <w:bottom w:val="single" w:sz="6" w:space="0" w:color="auto"/>
              <w:right w:val="single" w:sz="6" w:space="0" w:color="auto"/>
            </w:tcBorders>
            <w:vAlign w:val="bottom"/>
            <w:hideMark/>
          </w:tcPr>
          <w:p w14:paraId="6CB9931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9.90</w:t>
            </w:r>
          </w:p>
        </w:tc>
      </w:tr>
      <w:tr w:rsidR="00783751" w:rsidRPr="00783751" w14:paraId="635AE24B"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54447493"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6139106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GO:0004385</w:t>
            </w:r>
          </w:p>
        </w:tc>
        <w:tc>
          <w:tcPr>
            <w:tcW w:w="3096" w:type="dxa"/>
            <w:tcBorders>
              <w:top w:val="single" w:sz="6" w:space="0" w:color="auto"/>
              <w:left w:val="single" w:sz="6" w:space="0" w:color="auto"/>
              <w:bottom w:val="single" w:sz="6" w:space="0" w:color="auto"/>
              <w:right w:val="single" w:sz="6" w:space="0" w:color="auto"/>
            </w:tcBorders>
            <w:vAlign w:val="bottom"/>
            <w:hideMark/>
          </w:tcPr>
          <w:p w14:paraId="653739E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guanylate kinase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12B6124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0.00010</w:t>
            </w:r>
          </w:p>
        </w:tc>
        <w:tc>
          <w:tcPr>
            <w:tcW w:w="1462" w:type="dxa"/>
            <w:tcBorders>
              <w:top w:val="single" w:sz="6" w:space="0" w:color="auto"/>
              <w:left w:val="single" w:sz="6" w:space="0" w:color="auto"/>
              <w:bottom w:val="single" w:sz="6" w:space="0" w:color="auto"/>
              <w:right w:val="single" w:sz="6" w:space="0" w:color="auto"/>
            </w:tcBorders>
            <w:vAlign w:val="bottom"/>
            <w:hideMark/>
          </w:tcPr>
          <w:p w14:paraId="6DE7740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9.90</w:t>
            </w:r>
          </w:p>
        </w:tc>
      </w:tr>
      <w:tr w:rsidR="00783751" w:rsidRPr="00783751" w14:paraId="1CB3192F"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30A84877"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42F0C251"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GO:0005546</w:t>
            </w:r>
          </w:p>
        </w:tc>
        <w:tc>
          <w:tcPr>
            <w:tcW w:w="3096" w:type="dxa"/>
            <w:tcBorders>
              <w:top w:val="single" w:sz="6" w:space="0" w:color="auto"/>
              <w:left w:val="single" w:sz="6" w:space="0" w:color="auto"/>
              <w:bottom w:val="single" w:sz="6" w:space="0" w:color="auto"/>
              <w:right w:val="single" w:sz="6" w:space="0" w:color="auto"/>
            </w:tcBorders>
            <w:vAlign w:val="bottom"/>
            <w:hideMark/>
          </w:tcPr>
          <w:p w14:paraId="295B630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phosphatidylinositol-4,5-bisphosphate binding</w:t>
            </w:r>
          </w:p>
        </w:tc>
        <w:tc>
          <w:tcPr>
            <w:tcW w:w="1405" w:type="dxa"/>
            <w:tcBorders>
              <w:top w:val="single" w:sz="6" w:space="0" w:color="auto"/>
              <w:left w:val="single" w:sz="6" w:space="0" w:color="auto"/>
              <w:bottom w:val="single" w:sz="6" w:space="0" w:color="auto"/>
              <w:right w:val="single" w:sz="6" w:space="0" w:color="auto"/>
            </w:tcBorders>
            <w:vAlign w:val="bottom"/>
            <w:hideMark/>
          </w:tcPr>
          <w:p w14:paraId="31F3204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0.00011</w:t>
            </w:r>
          </w:p>
        </w:tc>
        <w:tc>
          <w:tcPr>
            <w:tcW w:w="1462" w:type="dxa"/>
            <w:tcBorders>
              <w:top w:val="single" w:sz="6" w:space="0" w:color="auto"/>
              <w:left w:val="single" w:sz="6" w:space="0" w:color="auto"/>
              <w:bottom w:val="single" w:sz="6" w:space="0" w:color="auto"/>
              <w:right w:val="single" w:sz="6" w:space="0" w:color="auto"/>
            </w:tcBorders>
            <w:vAlign w:val="bottom"/>
            <w:hideMark/>
          </w:tcPr>
          <w:p w14:paraId="572AB6C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5.13</w:t>
            </w:r>
          </w:p>
        </w:tc>
      </w:tr>
      <w:tr w:rsidR="00783751" w:rsidRPr="00783751" w14:paraId="13B24885"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DD9E396"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4AFCBE38"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GO:0005096</w:t>
            </w:r>
          </w:p>
        </w:tc>
        <w:tc>
          <w:tcPr>
            <w:tcW w:w="3096" w:type="dxa"/>
            <w:tcBorders>
              <w:top w:val="single" w:sz="6" w:space="0" w:color="auto"/>
              <w:left w:val="single" w:sz="6" w:space="0" w:color="auto"/>
              <w:bottom w:val="single" w:sz="6" w:space="0" w:color="auto"/>
              <w:right w:val="single" w:sz="6" w:space="0" w:color="auto"/>
            </w:tcBorders>
            <w:vAlign w:val="bottom"/>
            <w:hideMark/>
          </w:tcPr>
          <w:p w14:paraId="5D1A442E"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GTPase activator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53B690B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0.00011</w:t>
            </w:r>
          </w:p>
        </w:tc>
        <w:tc>
          <w:tcPr>
            <w:tcW w:w="1462" w:type="dxa"/>
            <w:tcBorders>
              <w:top w:val="single" w:sz="6" w:space="0" w:color="auto"/>
              <w:left w:val="single" w:sz="6" w:space="0" w:color="auto"/>
              <w:bottom w:val="single" w:sz="6" w:space="0" w:color="auto"/>
              <w:right w:val="single" w:sz="6" w:space="0" w:color="auto"/>
            </w:tcBorders>
            <w:vAlign w:val="bottom"/>
            <w:hideMark/>
          </w:tcPr>
          <w:p w14:paraId="1DDBC8C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2.72</w:t>
            </w:r>
          </w:p>
        </w:tc>
      </w:tr>
      <w:tr w:rsidR="00783751" w:rsidRPr="00783751" w14:paraId="44B287A0"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3994E212"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1FB19885"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GO:0045503</w:t>
            </w:r>
          </w:p>
        </w:tc>
        <w:tc>
          <w:tcPr>
            <w:tcW w:w="3096" w:type="dxa"/>
            <w:tcBorders>
              <w:top w:val="single" w:sz="6" w:space="0" w:color="auto"/>
              <w:left w:val="single" w:sz="6" w:space="0" w:color="auto"/>
              <w:bottom w:val="single" w:sz="6" w:space="0" w:color="auto"/>
              <w:right w:val="single" w:sz="6" w:space="0" w:color="auto"/>
            </w:tcBorders>
            <w:vAlign w:val="bottom"/>
            <w:hideMark/>
          </w:tcPr>
          <w:p w14:paraId="7B34E0D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dynein light chain binding</w:t>
            </w:r>
          </w:p>
        </w:tc>
        <w:tc>
          <w:tcPr>
            <w:tcW w:w="1405" w:type="dxa"/>
            <w:tcBorders>
              <w:top w:val="single" w:sz="6" w:space="0" w:color="auto"/>
              <w:left w:val="single" w:sz="6" w:space="0" w:color="auto"/>
              <w:bottom w:val="single" w:sz="6" w:space="0" w:color="auto"/>
              <w:right w:val="single" w:sz="6" w:space="0" w:color="auto"/>
            </w:tcBorders>
            <w:vAlign w:val="bottom"/>
            <w:hideMark/>
          </w:tcPr>
          <w:p w14:paraId="36A2464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0.00026</w:t>
            </w:r>
          </w:p>
        </w:tc>
        <w:tc>
          <w:tcPr>
            <w:tcW w:w="1462" w:type="dxa"/>
            <w:tcBorders>
              <w:top w:val="single" w:sz="6" w:space="0" w:color="auto"/>
              <w:left w:val="single" w:sz="6" w:space="0" w:color="auto"/>
              <w:bottom w:val="single" w:sz="6" w:space="0" w:color="auto"/>
              <w:right w:val="single" w:sz="6" w:space="0" w:color="auto"/>
            </w:tcBorders>
            <w:vAlign w:val="bottom"/>
            <w:hideMark/>
          </w:tcPr>
          <w:p w14:paraId="0A6E4DF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5.25</w:t>
            </w:r>
          </w:p>
        </w:tc>
      </w:tr>
      <w:tr w:rsidR="00783751" w:rsidRPr="00783751" w14:paraId="43EF19DF" w14:textId="77777777" w:rsidTr="00783751">
        <w:tc>
          <w:tcPr>
            <w:tcW w:w="1813" w:type="dxa"/>
            <w:vMerge w:val="restart"/>
            <w:tcBorders>
              <w:top w:val="single" w:sz="6" w:space="0" w:color="auto"/>
              <w:left w:val="single" w:sz="6" w:space="0" w:color="auto"/>
              <w:bottom w:val="single" w:sz="6" w:space="0" w:color="auto"/>
              <w:right w:val="single" w:sz="6" w:space="0" w:color="auto"/>
            </w:tcBorders>
            <w:shd w:val="clear" w:color="auto" w:fill="E7E6E6" w:themeFill="background2"/>
          </w:tcPr>
          <w:p w14:paraId="1009DF1E" w14:textId="77777777" w:rsidR="00783751" w:rsidRPr="00783751" w:rsidRDefault="00783751" w:rsidP="00783751">
            <w:pPr>
              <w:spacing w:line="256" w:lineRule="auto"/>
              <w:rPr>
                <w:rFonts w:ascii="Times New Roman" w:eastAsia="DengXian" w:hAnsi="Times New Roman" w:cs="Times New Roman"/>
                <w:sz w:val="24"/>
                <w:szCs w:val="24"/>
              </w:rPr>
            </w:pPr>
          </w:p>
          <w:p w14:paraId="65C13B24" w14:textId="77777777" w:rsidR="00783751" w:rsidRPr="00783751" w:rsidRDefault="00783751" w:rsidP="00783751">
            <w:pPr>
              <w:spacing w:line="256" w:lineRule="auto"/>
              <w:rPr>
                <w:rFonts w:ascii="Times New Roman" w:eastAsia="DengXian" w:hAnsi="Times New Roman" w:cs="Times New Roman"/>
                <w:sz w:val="24"/>
                <w:szCs w:val="24"/>
              </w:rPr>
            </w:pPr>
          </w:p>
          <w:p w14:paraId="4106CB97" w14:textId="77777777" w:rsidR="00783751" w:rsidRPr="00783751" w:rsidRDefault="00783751" w:rsidP="00783751">
            <w:pPr>
              <w:spacing w:line="256" w:lineRule="auto"/>
              <w:rPr>
                <w:rFonts w:ascii="Times New Roman" w:eastAsia="DengXian" w:hAnsi="Times New Roman" w:cs="Times New Roman"/>
                <w:sz w:val="24"/>
                <w:szCs w:val="24"/>
              </w:rPr>
            </w:pPr>
          </w:p>
          <w:p w14:paraId="3CBD2ED5" w14:textId="77777777" w:rsidR="00783751" w:rsidRPr="00783751" w:rsidRDefault="00783751" w:rsidP="00783751">
            <w:pPr>
              <w:spacing w:line="256" w:lineRule="auto"/>
              <w:rPr>
                <w:rFonts w:ascii="Times New Roman" w:eastAsia="DengXian" w:hAnsi="Times New Roman" w:cs="Times New Roman"/>
                <w:sz w:val="24"/>
                <w:szCs w:val="24"/>
              </w:rPr>
            </w:pPr>
          </w:p>
          <w:p w14:paraId="40BA6617" w14:textId="77777777" w:rsidR="00783751" w:rsidRPr="00783751" w:rsidRDefault="00783751" w:rsidP="00783751">
            <w:pPr>
              <w:spacing w:line="256" w:lineRule="auto"/>
              <w:rPr>
                <w:rFonts w:ascii="Times New Roman" w:eastAsia="DengXian" w:hAnsi="Times New Roman" w:cs="Times New Roman"/>
                <w:sz w:val="24"/>
                <w:szCs w:val="24"/>
              </w:rPr>
            </w:pPr>
          </w:p>
          <w:p w14:paraId="49EB497C" w14:textId="77777777" w:rsidR="00783751" w:rsidRPr="00783751" w:rsidRDefault="00783751" w:rsidP="00783751">
            <w:pPr>
              <w:spacing w:line="256" w:lineRule="auto"/>
              <w:rPr>
                <w:rFonts w:ascii="Times New Roman" w:eastAsia="DengXian" w:hAnsi="Times New Roman" w:cs="Times New Roman"/>
                <w:sz w:val="24"/>
                <w:szCs w:val="24"/>
              </w:rPr>
            </w:pPr>
          </w:p>
          <w:p w14:paraId="626EFEAC"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Hypermethylated</w:t>
            </w:r>
          </w:p>
          <w:p w14:paraId="572D0A83" w14:textId="77777777" w:rsidR="00783751" w:rsidRPr="00783751" w:rsidRDefault="00783751" w:rsidP="00783751">
            <w:pPr>
              <w:spacing w:line="256" w:lineRule="auto"/>
              <w:rPr>
                <w:rFonts w:ascii="Times New Roman" w:eastAsia="DengXian" w:hAnsi="Times New Roman" w:cs="Times New Roman"/>
                <w:b/>
                <w:bCs/>
                <w:sz w:val="24"/>
                <w:szCs w:val="24"/>
              </w:rPr>
            </w:pPr>
          </w:p>
          <w:p w14:paraId="75F9315B" w14:textId="77777777" w:rsidR="00783751" w:rsidRPr="00783751" w:rsidRDefault="00783751" w:rsidP="00783751">
            <w:pPr>
              <w:spacing w:line="256" w:lineRule="auto"/>
              <w:rPr>
                <w:rFonts w:ascii="Times New Roman" w:eastAsia="DengXian" w:hAnsi="Times New Roman" w:cs="Times New Roman"/>
                <w:b/>
                <w:bCs/>
                <w:sz w:val="24"/>
                <w:szCs w:val="24"/>
              </w:rPr>
            </w:pPr>
          </w:p>
          <w:p w14:paraId="73E7743B" w14:textId="77777777" w:rsidR="00783751" w:rsidRPr="00783751" w:rsidRDefault="00783751" w:rsidP="00783751">
            <w:pPr>
              <w:spacing w:line="256" w:lineRule="auto"/>
              <w:rPr>
                <w:rFonts w:ascii="Times New Roman" w:eastAsia="DengXian" w:hAnsi="Times New Roman" w:cs="Times New Roman"/>
                <w:b/>
                <w:bCs/>
                <w:sz w:val="24"/>
                <w:szCs w:val="24"/>
              </w:rPr>
            </w:pPr>
          </w:p>
          <w:p w14:paraId="1162E529" w14:textId="77777777" w:rsidR="00783751" w:rsidRPr="00783751" w:rsidRDefault="00783751" w:rsidP="00783751">
            <w:pPr>
              <w:spacing w:line="256" w:lineRule="auto"/>
              <w:rPr>
                <w:rFonts w:ascii="Times New Roman" w:eastAsia="DengXian" w:hAnsi="Times New Roman" w:cs="Times New Roman"/>
                <w:b/>
                <w:bCs/>
                <w:sz w:val="24"/>
                <w:szCs w:val="24"/>
              </w:rPr>
            </w:pPr>
          </w:p>
          <w:p w14:paraId="19FE14C3" w14:textId="77777777" w:rsidR="00783751" w:rsidRPr="00783751" w:rsidRDefault="00783751" w:rsidP="00783751">
            <w:pPr>
              <w:spacing w:line="256" w:lineRule="auto"/>
              <w:rPr>
                <w:rFonts w:ascii="Times New Roman" w:eastAsia="DengXian" w:hAnsi="Times New Roman" w:cs="Times New Roman"/>
                <w:b/>
                <w:bCs/>
                <w:sz w:val="24"/>
                <w:szCs w:val="24"/>
              </w:rPr>
            </w:pPr>
          </w:p>
          <w:p w14:paraId="436F3F87" w14:textId="77777777" w:rsidR="00783751" w:rsidRPr="00783751" w:rsidRDefault="00783751" w:rsidP="00783751">
            <w:pPr>
              <w:spacing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1DE4EAD9"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GO:0008017</w:t>
            </w:r>
          </w:p>
        </w:tc>
        <w:tc>
          <w:tcPr>
            <w:tcW w:w="3096" w:type="dxa"/>
            <w:tcBorders>
              <w:top w:val="single" w:sz="6" w:space="0" w:color="auto"/>
              <w:left w:val="single" w:sz="6" w:space="0" w:color="auto"/>
              <w:bottom w:val="single" w:sz="6" w:space="0" w:color="auto"/>
              <w:right w:val="single" w:sz="6" w:space="0" w:color="auto"/>
            </w:tcBorders>
            <w:vAlign w:val="bottom"/>
            <w:hideMark/>
          </w:tcPr>
          <w:p w14:paraId="72124146"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microtubule binding</w:t>
            </w:r>
          </w:p>
        </w:tc>
        <w:tc>
          <w:tcPr>
            <w:tcW w:w="1405" w:type="dxa"/>
            <w:tcBorders>
              <w:top w:val="single" w:sz="6" w:space="0" w:color="auto"/>
              <w:left w:val="single" w:sz="6" w:space="0" w:color="auto"/>
              <w:bottom w:val="single" w:sz="6" w:space="0" w:color="auto"/>
              <w:right w:val="single" w:sz="6" w:space="0" w:color="auto"/>
            </w:tcBorders>
            <w:vAlign w:val="bottom"/>
            <w:hideMark/>
          </w:tcPr>
          <w:p w14:paraId="415F0E58"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1.60E-07</w:t>
            </w:r>
          </w:p>
        </w:tc>
        <w:tc>
          <w:tcPr>
            <w:tcW w:w="1462" w:type="dxa"/>
            <w:tcBorders>
              <w:top w:val="single" w:sz="6" w:space="0" w:color="auto"/>
              <w:left w:val="single" w:sz="6" w:space="0" w:color="auto"/>
              <w:bottom w:val="single" w:sz="6" w:space="0" w:color="auto"/>
              <w:right w:val="single" w:sz="6" w:space="0" w:color="auto"/>
            </w:tcBorders>
            <w:vAlign w:val="bottom"/>
            <w:hideMark/>
          </w:tcPr>
          <w:p w14:paraId="76B61FCE"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3.30</w:t>
            </w:r>
          </w:p>
        </w:tc>
      </w:tr>
      <w:tr w:rsidR="00783751" w:rsidRPr="00783751" w14:paraId="69FE3032"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46C0598D"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5C385262"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GO:0003779</w:t>
            </w:r>
          </w:p>
        </w:tc>
        <w:tc>
          <w:tcPr>
            <w:tcW w:w="3096" w:type="dxa"/>
            <w:tcBorders>
              <w:top w:val="single" w:sz="6" w:space="0" w:color="auto"/>
              <w:left w:val="single" w:sz="6" w:space="0" w:color="auto"/>
              <w:bottom w:val="single" w:sz="6" w:space="0" w:color="auto"/>
              <w:right w:val="single" w:sz="6" w:space="0" w:color="auto"/>
            </w:tcBorders>
            <w:vAlign w:val="bottom"/>
            <w:hideMark/>
          </w:tcPr>
          <w:p w14:paraId="77BD6379"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actin binding</w:t>
            </w:r>
          </w:p>
        </w:tc>
        <w:tc>
          <w:tcPr>
            <w:tcW w:w="1405" w:type="dxa"/>
            <w:tcBorders>
              <w:top w:val="single" w:sz="6" w:space="0" w:color="auto"/>
              <w:left w:val="single" w:sz="6" w:space="0" w:color="auto"/>
              <w:bottom w:val="single" w:sz="6" w:space="0" w:color="auto"/>
              <w:right w:val="single" w:sz="6" w:space="0" w:color="auto"/>
            </w:tcBorders>
            <w:vAlign w:val="bottom"/>
            <w:hideMark/>
          </w:tcPr>
          <w:p w14:paraId="379E0C0C"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2.70E-07</w:t>
            </w:r>
          </w:p>
        </w:tc>
        <w:tc>
          <w:tcPr>
            <w:tcW w:w="1462" w:type="dxa"/>
            <w:tcBorders>
              <w:top w:val="single" w:sz="6" w:space="0" w:color="auto"/>
              <w:left w:val="single" w:sz="6" w:space="0" w:color="auto"/>
              <w:bottom w:val="single" w:sz="6" w:space="0" w:color="auto"/>
              <w:right w:val="single" w:sz="6" w:space="0" w:color="auto"/>
            </w:tcBorders>
            <w:vAlign w:val="bottom"/>
            <w:hideMark/>
          </w:tcPr>
          <w:p w14:paraId="45410233"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3.03</w:t>
            </w:r>
          </w:p>
        </w:tc>
      </w:tr>
      <w:tr w:rsidR="00783751" w:rsidRPr="00783751" w14:paraId="5C78D854"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578BEDEA"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2E331E99"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GO:0004385</w:t>
            </w:r>
          </w:p>
        </w:tc>
        <w:tc>
          <w:tcPr>
            <w:tcW w:w="3096" w:type="dxa"/>
            <w:tcBorders>
              <w:top w:val="single" w:sz="6" w:space="0" w:color="auto"/>
              <w:left w:val="single" w:sz="6" w:space="0" w:color="auto"/>
              <w:bottom w:val="single" w:sz="6" w:space="0" w:color="auto"/>
              <w:right w:val="single" w:sz="6" w:space="0" w:color="auto"/>
            </w:tcBorders>
            <w:vAlign w:val="bottom"/>
            <w:hideMark/>
          </w:tcPr>
          <w:p w14:paraId="7A299F55"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guanylate kinase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29D27239"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5.73E-06</w:t>
            </w:r>
          </w:p>
        </w:tc>
        <w:tc>
          <w:tcPr>
            <w:tcW w:w="1462" w:type="dxa"/>
            <w:tcBorders>
              <w:top w:val="single" w:sz="6" w:space="0" w:color="auto"/>
              <w:left w:val="single" w:sz="6" w:space="0" w:color="auto"/>
              <w:bottom w:val="single" w:sz="6" w:space="0" w:color="auto"/>
              <w:right w:val="single" w:sz="6" w:space="0" w:color="auto"/>
            </w:tcBorders>
            <w:vAlign w:val="bottom"/>
            <w:hideMark/>
          </w:tcPr>
          <w:p w14:paraId="0974AF61"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11.50</w:t>
            </w:r>
          </w:p>
        </w:tc>
      </w:tr>
      <w:tr w:rsidR="00783751" w:rsidRPr="00783751" w14:paraId="64C952E1"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23100248"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38344FFC"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GO:0008026</w:t>
            </w:r>
          </w:p>
        </w:tc>
        <w:tc>
          <w:tcPr>
            <w:tcW w:w="3096" w:type="dxa"/>
            <w:tcBorders>
              <w:top w:val="single" w:sz="6" w:space="0" w:color="auto"/>
              <w:left w:val="single" w:sz="6" w:space="0" w:color="auto"/>
              <w:bottom w:val="single" w:sz="6" w:space="0" w:color="auto"/>
              <w:right w:val="single" w:sz="6" w:space="0" w:color="auto"/>
            </w:tcBorders>
            <w:vAlign w:val="bottom"/>
            <w:hideMark/>
          </w:tcPr>
          <w:p w14:paraId="49ED497E"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ATP-dependent helicase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2F294389"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6.02E-06</w:t>
            </w:r>
          </w:p>
        </w:tc>
        <w:tc>
          <w:tcPr>
            <w:tcW w:w="1462" w:type="dxa"/>
            <w:tcBorders>
              <w:top w:val="single" w:sz="6" w:space="0" w:color="auto"/>
              <w:left w:val="single" w:sz="6" w:space="0" w:color="auto"/>
              <w:bottom w:val="single" w:sz="6" w:space="0" w:color="auto"/>
              <w:right w:val="single" w:sz="6" w:space="0" w:color="auto"/>
            </w:tcBorders>
            <w:vAlign w:val="bottom"/>
            <w:hideMark/>
          </w:tcPr>
          <w:p w14:paraId="5D10B3A9"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15.10</w:t>
            </w:r>
          </w:p>
        </w:tc>
      </w:tr>
      <w:tr w:rsidR="00783751" w:rsidRPr="00783751" w14:paraId="153CE148"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1A7D5E94"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56A20943"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GO:0005085</w:t>
            </w:r>
          </w:p>
        </w:tc>
        <w:tc>
          <w:tcPr>
            <w:tcW w:w="3096" w:type="dxa"/>
            <w:tcBorders>
              <w:top w:val="single" w:sz="6" w:space="0" w:color="auto"/>
              <w:left w:val="single" w:sz="6" w:space="0" w:color="auto"/>
              <w:bottom w:val="single" w:sz="6" w:space="0" w:color="auto"/>
              <w:right w:val="single" w:sz="6" w:space="0" w:color="auto"/>
            </w:tcBorders>
            <w:vAlign w:val="bottom"/>
            <w:hideMark/>
          </w:tcPr>
          <w:p w14:paraId="214A43B5"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guanyl-nucleotide exchange factor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39142D9A"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2.13E-05</w:t>
            </w:r>
          </w:p>
        </w:tc>
        <w:tc>
          <w:tcPr>
            <w:tcW w:w="1462" w:type="dxa"/>
            <w:tcBorders>
              <w:top w:val="single" w:sz="6" w:space="0" w:color="auto"/>
              <w:left w:val="single" w:sz="6" w:space="0" w:color="auto"/>
              <w:bottom w:val="single" w:sz="6" w:space="0" w:color="auto"/>
              <w:right w:val="single" w:sz="6" w:space="0" w:color="auto"/>
            </w:tcBorders>
            <w:vAlign w:val="bottom"/>
            <w:hideMark/>
          </w:tcPr>
          <w:p w14:paraId="56264549"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4.10</w:t>
            </w:r>
          </w:p>
        </w:tc>
      </w:tr>
      <w:tr w:rsidR="00783751" w:rsidRPr="00783751" w14:paraId="617BCA31"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5B9B3FE0"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6DEE6178"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GO:0003777</w:t>
            </w:r>
          </w:p>
        </w:tc>
        <w:tc>
          <w:tcPr>
            <w:tcW w:w="3096" w:type="dxa"/>
            <w:tcBorders>
              <w:top w:val="single" w:sz="6" w:space="0" w:color="auto"/>
              <w:left w:val="single" w:sz="6" w:space="0" w:color="auto"/>
              <w:bottom w:val="single" w:sz="6" w:space="0" w:color="auto"/>
              <w:right w:val="single" w:sz="6" w:space="0" w:color="auto"/>
            </w:tcBorders>
            <w:vAlign w:val="bottom"/>
            <w:hideMark/>
          </w:tcPr>
          <w:p w14:paraId="6D1E246A"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microtubule motor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3867DF09"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2.13E-05</w:t>
            </w:r>
          </w:p>
        </w:tc>
        <w:tc>
          <w:tcPr>
            <w:tcW w:w="1462" w:type="dxa"/>
            <w:tcBorders>
              <w:top w:val="single" w:sz="6" w:space="0" w:color="auto"/>
              <w:left w:val="single" w:sz="6" w:space="0" w:color="auto"/>
              <w:bottom w:val="single" w:sz="6" w:space="0" w:color="auto"/>
              <w:right w:val="single" w:sz="6" w:space="0" w:color="auto"/>
            </w:tcBorders>
            <w:vAlign w:val="bottom"/>
            <w:hideMark/>
          </w:tcPr>
          <w:p w14:paraId="03E41EBC"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4.10</w:t>
            </w:r>
          </w:p>
        </w:tc>
      </w:tr>
      <w:tr w:rsidR="00783751" w:rsidRPr="00783751" w14:paraId="27464170"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6508A6F8"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17FA6AE3"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GO:0005524</w:t>
            </w:r>
          </w:p>
        </w:tc>
        <w:tc>
          <w:tcPr>
            <w:tcW w:w="3096" w:type="dxa"/>
            <w:tcBorders>
              <w:top w:val="single" w:sz="6" w:space="0" w:color="auto"/>
              <w:left w:val="single" w:sz="6" w:space="0" w:color="auto"/>
              <w:bottom w:val="single" w:sz="6" w:space="0" w:color="auto"/>
              <w:right w:val="single" w:sz="6" w:space="0" w:color="auto"/>
            </w:tcBorders>
            <w:vAlign w:val="bottom"/>
            <w:hideMark/>
          </w:tcPr>
          <w:p w14:paraId="7CE3446D"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ATP binding</w:t>
            </w:r>
          </w:p>
        </w:tc>
        <w:tc>
          <w:tcPr>
            <w:tcW w:w="1405" w:type="dxa"/>
            <w:tcBorders>
              <w:top w:val="single" w:sz="6" w:space="0" w:color="auto"/>
              <w:left w:val="single" w:sz="6" w:space="0" w:color="auto"/>
              <w:bottom w:val="single" w:sz="6" w:space="0" w:color="auto"/>
              <w:right w:val="single" w:sz="6" w:space="0" w:color="auto"/>
            </w:tcBorders>
            <w:vAlign w:val="bottom"/>
            <w:hideMark/>
          </w:tcPr>
          <w:p w14:paraId="35C5121E"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3.08E-05</w:t>
            </w:r>
          </w:p>
        </w:tc>
        <w:tc>
          <w:tcPr>
            <w:tcW w:w="1462" w:type="dxa"/>
            <w:tcBorders>
              <w:top w:val="single" w:sz="6" w:space="0" w:color="auto"/>
              <w:left w:val="single" w:sz="6" w:space="0" w:color="auto"/>
              <w:bottom w:val="single" w:sz="6" w:space="0" w:color="auto"/>
              <w:right w:val="single" w:sz="6" w:space="0" w:color="auto"/>
            </w:tcBorders>
            <w:vAlign w:val="bottom"/>
            <w:hideMark/>
          </w:tcPr>
          <w:p w14:paraId="6454E0F0"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1.49</w:t>
            </w:r>
          </w:p>
        </w:tc>
      </w:tr>
      <w:tr w:rsidR="00783751" w:rsidRPr="00783751" w14:paraId="60ECA37F"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4D492EE4"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0B98CC6E"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GO:0030676</w:t>
            </w:r>
          </w:p>
        </w:tc>
        <w:tc>
          <w:tcPr>
            <w:tcW w:w="3096" w:type="dxa"/>
            <w:tcBorders>
              <w:top w:val="single" w:sz="6" w:space="0" w:color="auto"/>
              <w:left w:val="single" w:sz="6" w:space="0" w:color="auto"/>
              <w:bottom w:val="single" w:sz="6" w:space="0" w:color="auto"/>
              <w:right w:val="single" w:sz="6" w:space="0" w:color="auto"/>
            </w:tcBorders>
            <w:vAlign w:val="bottom"/>
            <w:hideMark/>
          </w:tcPr>
          <w:p w14:paraId="7FE74524"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Rac guanyl-nucleotide exchange factor activity</w:t>
            </w:r>
          </w:p>
        </w:tc>
        <w:tc>
          <w:tcPr>
            <w:tcW w:w="1405" w:type="dxa"/>
            <w:tcBorders>
              <w:top w:val="single" w:sz="6" w:space="0" w:color="auto"/>
              <w:left w:val="single" w:sz="6" w:space="0" w:color="auto"/>
              <w:bottom w:val="single" w:sz="6" w:space="0" w:color="auto"/>
              <w:right w:val="single" w:sz="6" w:space="0" w:color="auto"/>
            </w:tcBorders>
            <w:vAlign w:val="bottom"/>
            <w:hideMark/>
          </w:tcPr>
          <w:p w14:paraId="66546439"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3.16E-05</w:t>
            </w:r>
          </w:p>
        </w:tc>
        <w:tc>
          <w:tcPr>
            <w:tcW w:w="1462" w:type="dxa"/>
            <w:tcBorders>
              <w:top w:val="single" w:sz="6" w:space="0" w:color="auto"/>
              <w:left w:val="single" w:sz="6" w:space="0" w:color="auto"/>
              <w:bottom w:val="single" w:sz="6" w:space="0" w:color="auto"/>
              <w:right w:val="single" w:sz="6" w:space="0" w:color="auto"/>
            </w:tcBorders>
            <w:vAlign w:val="bottom"/>
            <w:hideMark/>
          </w:tcPr>
          <w:p w14:paraId="4E95B925"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8.94</w:t>
            </w:r>
          </w:p>
        </w:tc>
      </w:tr>
      <w:tr w:rsidR="00783751" w:rsidRPr="00783751" w14:paraId="0AA8EC47"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71491DEB"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1D0DB7F6"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GO:0009374</w:t>
            </w:r>
          </w:p>
        </w:tc>
        <w:tc>
          <w:tcPr>
            <w:tcW w:w="3096" w:type="dxa"/>
            <w:tcBorders>
              <w:top w:val="single" w:sz="6" w:space="0" w:color="auto"/>
              <w:left w:val="single" w:sz="6" w:space="0" w:color="auto"/>
              <w:bottom w:val="single" w:sz="6" w:space="0" w:color="auto"/>
              <w:right w:val="single" w:sz="6" w:space="0" w:color="auto"/>
            </w:tcBorders>
            <w:vAlign w:val="bottom"/>
            <w:hideMark/>
          </w:tcPr>
          <w:p w14:paraId="325707F3"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biotin binding</w:t>
            </w:r>
          </w:p>
        </w:tc>
        <w:tc>
          <w:tcPr>
            <w:tcW w:w="1405" w:type="dxa"/>
            <w:tcBorders>
              <w:top w:val="single" w:sz="6" w:space="0" w:color="auto"/>
              <w:left w:val="single" w:sz="6" w:space="0" w:color="auto"/>
              <w:bottom w:val="single" w:sz="6" w:space="0" w:color="auto"/>
              <w:right w:val="single" w:sz="6" w:space="0" w:color="auto"/>
            </w:tcBorders>
            <w:vAlign w:val="bottom"/>
            <w:hideMark/>
          </w:tcPr>
          <w:p w14:paraId="4FD8B5DD"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8.335E-05</w:t>
            </w:r>
          </w:p>
        </w:tc>
        <w:tc>
          <w:tcPr>
            <w:tcW w:w="1462" w:type="dxa"/>
            <w:tcBorders>
              <w:top w:val="single" w:sz="6" w:space="0" w:color="auto"/>
              <w:left w:val="single" w:sz="6" w:space="0" w:color="auto"/>
              <w:bottom w:val="single" w:sz="6" w:space="0" w:color="auto"/>
              <w:right w:val="single" w:sz="6" w:space="0" w:color="auto"/>
            </w:tcBorders>
            <w:vAlign w:val="bottom"/>
            <w:hideMark/>
          </w:tcPr>
          <w:p w14:paraId="47C5CF27"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10.06</w:t>
            </w:r>
          </w:p>
        </w:tc>
      </w:tr>
      <w:tr w:rsidR="00783751" w:rsidRPr="00783751" w14:paraId="2549D46D" w14:textId="77777777" w:rsidTr="00783751">
        <w:tc>
          <w:tcPr>
            <w:tcW w:w="0" w:type="auto"/>
            <w:vMerge/>
            <w:tcBorders>
              <w:top w:val="single" w:sz="6" w:space="0" w:color="auto"/>
              <w:left w:val="single" w:sz="6" w:space="0" w:color="auto"/>
              <w:bottom w:val="single" w:sz="6" w:space="0" w:color="auto"/>
              <w:right w:val="single" w:sz="6" w:space="0" w:color="auto"/>
            </w:tcBorders>
            <w:vAlign w:val="center"/>
            <w:hideMark/>
          </w:tcPr>
          <w:p w14:paraId="0D7D22DB"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358" w:type="dxa"/>
            <w:tcBorders>
              <w:top w:val="single" w:sz="6" w:space="0" w:color="auto"/>
              <w:left w:val="single" w:sz="6" w:space="0" w:color="auto"/>
              <w:bottom w:val="single" w:sz="6" w:space="0" w:color="auto"/>
              <w:right w:val="single" w:sz="6" w:space="0" w:color="auto"/>
            </w:tcBorders>
            <w:vAlign w:val="bottom"/>
            <w:hideMark/>
          </w:tcPr>
          <w:p w14:paraId="14AEF4D7"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GO:0051864</w:t>
            </w:r>
          </w:p>
        </w:tc>
        <w:tc>
          <w:tcPr>
            <w:tcW w:w="3096" w:type="dxa"/>
            <w:tcBorders>
              <w:top w:val="single" w:sz="6" w:space="0" w:color="auto"/>
              <w:left w:val="single" w:sz="6" w:space="0" w:color="auto"/>
              <w:bottom w:val="single" w:sz="6" w:space="0" w:color="auto"/>
              <w:right w:val="single" w:sz="6" w:space="0" w:color="auto"/>
            </w:tcBorders>
            <w:vAlign w:val="bottom"/>
            <w:hideMark/>
          </w:tcPr>
          <w:p w14:paraId="16F3A84F"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histone demethylase activity (H3-K36 specific)</w:t>
            </w:r>
          </w:p>
        </w:tc>
        <w:tc>
          <w:tcPr>
            <w:tcW w:w="1405" w:type="dxa"/>
            <w:tcBorders>
              <w:top w:val="single" w:sz="6" w:space="0" w:color="auto"/>
              <w:left w:val="single" w:sz="6" w:space="0" w:color="auto"/>
              <w:bottom w:val="single" w:sz="6" w:space="0" w:color="auto"/>
              <w:right w:val="single" w:sz="6" w:space="0" w:color="auto"/>
            </w:tcBorders>
            <w:vAlign w:val="bottom"/>
            <w:hideMark/>
          </w:tcPr>
          <w:p w14:paraId="1C8CAE20"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0.00017</w:t>
            </w:r>
          </w:p>
        </w:tc>
        <w:tc>
          <w:tcPr>
            <w:tcW w:w="1462" w:type="dxa"/>
            <w:tcBorders>
              <w:top w:val="single" w:sz="6" w:space="0" w:color="auto"/>
              <w:left w:val="single" w:sz="6" w:space="0" w:color="auto"/>
              <w:bottom w:val="single" w:sz="6" w:space="0" w:color="auto"/>
              <w:right w:val="single" w:sz="6" w:space="0" w:color="auto"/>
            </w:tcBorders>
            <w:vAlign w:val="bottom"/>
            <w:hideMark/>
          </w:tcPr>
          <w:p w14:paraId="5C00C9C8"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6.71</w:t>
            </w:r>
          </w:p>
        </w:tc>
      </w:tr>
    </w:tbl>
    <w:p w14:paraId="1C671A1D"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3A618D12"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noProof/>
          <w:sz w:val="24"/>
          <w:szCs w:val="24"/>
        </w:rPr>
        <w:lastRenderedPageBreak/>
        <w:drawing>
          <wp:inline distT="0" distB="0" distL="0" distR="0" wp14:anchorId="5C9B6FB9" wp14:editId="5219F422">
            <wp:extent cx="5974080" cy="3657600"/>
            <wp:effectExtent l="0" t="0" r="762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l="9972"/>
                    <a:stretch>
                      <a:fillRect/>
                    </a:stretch>
                  </pic:blipFill>
                  <pic:spPr bwMode="auto">
                    <a:xfrm>
                      <a:off x="0" y="0"/>
                      <a:ext cx="5974080" cy="3657600"/>
                    </a:xfrm>
                    <a:prstGeom prst="rect">
                      <a:avLst/>
                    </a:prstGeom>
                    <a:noFill/>
                    <a:ln>
                      <a:noFill/>
                    </a:ln>
                  </pic:spPr>
                </pic:pic>
              </a:graphicData>
            </a:graphic>
          </wp:inline>
        </w:drawing>
      </w:r>
    </w:p>
    <w:p w14:paraId="4B6DD0C4" w14:textId="4100D503"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00774B0D">
        <w:rPr>
          <w:rFonts w:ascii="Times New Roman" w:eastAsia="DengXian" w:hAnsi="Times New Roman" w:cs="Times New Roman"/>
          <w:b/>
          <w:bCs/>
          <w:sz w:val="24"/>
          <w:szCs w:val="24"/>
        </w:rPr>
        <w:t>3</w:t>
      </w:r>
      <w:r w:rsidRPr="00783751">
        <w:rPr>
          <w:rFonts w:ascii="Times New Roman" w:eastAsia="DengXian" w:hAnsi="Times New Roman" w:cs="Times New Roman"/>
          <w:b/>
          <w:bCs/>
          <w:sz w:val="24"/>
          <w:szCs w:val="24"/>
        </w:rPr>
        <w:t xml:space="preserve">: Top hypomethylated GO functional categories of DMSs (differentially methylated sites) </w:t>
      </w:r>
      <w:r w:rsidRPr="00783751">
        <w:rPr>
          <w:rFonts w:ascii="Times New Roman" w:eastAsia="DengXian" w:hAnsi="Times New Roman" w:cs="Times New Roman"/>
          <w:sz w:val="24"/>
          <w:szCs w:val="24"/>
        </w:rPr>
        <w:t>Biological processes in red, cellular components in green and molecular function in blue.</w:t>
      </w:r>
    </w:p>
    <w:p w14:paraId="4EEED841"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3BEB026A"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41C87D51"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437C59FA"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1494A596"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25A1363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noProof/>
          <w:sz w:val="24"/>
          <w:szCs w:val="24"/>
        </w:rPr>
        <w:lastRenderedPageBreak/>
        <w:drawing>
          <wp:inline distT="0" distB="0" distL="0" distR="0" wp14:anchorId="48B793B8" wp14:editId="45AACBBE">
            <wp:extent cx="5570220" cy="341376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l="8897" t="2129"/>
                    <a:stretch>
                      <a:fillRect/>
                    </a:stretch>
                  </pic:blipFill>
                  <pic:spPr bwMode="auto">
                    <a:xfrm>
                      <a:off x="0" y="0"/>
                      <a:ext cx="5570220" cy="3413760"/>
                    </a:xfrm>
                    <a:prstGeom prst="rect">
                      <a:avLst/>
                    </a:prstGeom>
                    <a:noFill/>
                    <a:ln>
                      <a:noFill/>
                    </a:ln>
                  </pic:spPr>
                </pic:pic>
              </a:graphicData>
            </a:graphic>
          </wp:inline>
        </w:drawing>
      </w:r>
    </w:p>
    <w:p w14:paraId="34A8F9AD" w14:textId="7971DDEC"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00774B0D">
        <w:rPr>
          <w:rFonts w:ascii="Times New Roman" w:eastAsia="DengXian" w:hAnsi="Times New Roman" w:cs="Times New Roman"/>
          <w:b/>
          <w:bCs/>
          <w:sz w:val="24"/>
          <w:szCs w:val="24"/>
        </w:rPr>
        <w:t>4</w:t>
      </w:r>
      <w:r w:rsidRPr="00783751">
        <w:rPr>
          <w:rFonts w:ascii="Times New Roman" w:eastAsia="DengXian" w:hAnsi="Times New Roman" w:cs="Times New Roman"/>
          <w:b/>
          <w:bCs/>
          <w:sz w:val="24"/>
          <w:szCs w:val="24"/>
        </w:rPr>
        <w:t xml:space="preserve">: Top hypermethylated GO functional categories of DMSs (differentially methylated sites) </w:t>
      </w:r>
      <w:r w:rsidRPr="00783751">
        <w:rPr>
          <w:rFonts w:ascii="Times New Roman" w:eastAsia="DengXian" w:hAnsi="Times New Roman" w:cs="Times New Roman"/>
          <w:sz w:val="24"/>
          <w:szCs w:val="24"/>
        </w:rPr>
        <w:t>Biological processes in red, cellular components in green and molecular function in blue.</w:t>
      </w:r>
    </w:p>
    <w:p w14:paraId="517F2FB3" w14:textId="08CD53FA"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Table S1</w:t>
      </w:r>
      <w:r w:rsidR="003720FB">
        <w:rPr>
          <w:rFonts w:ascii="Times New Roman" w:eastAsia="DengXian" w:hAnsi="Times New Roman" w:cs="Times New Roman"/>
          <w:b/>
          <w:bCs/>
          <w:sz w:val="24"/>
          <w:szCs w:val="24"/>
        </w:rPr>
        <w:t>4</w:t>
      </w:r>
      <w:r w:rsidRPr="00783751">
        <w:rPr>
          <w:rFonts w:ascii="Times New Roman" w:eastAsia="DengXian" w:hAnsi="Times New Roman" w:cs="Times New Roman"/>
          <w:b/>
          <w:bCs/>
          <w:sz w:val="24"/>
          <w:szCs w:val="24"/>
        </w:rPr>
        <w:t xml:space="preserve">: GO categories of DMSs filtered using the term “calcium” relevant for biomineralisation </w:t>
      </w:r>
    </w:p>
    <w:tbl>
      <w:tblPr>
        <w:tblW w:w="934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7"/>
        <w:gridCol w:w="38"/>
        <w:gridCol w:w="1472"/>
        <w:gridCol w:w="2409"/>
        <w:gridCol w:w="66"/>
        <w:gridCol w:w="4019"/>
      </w:tblGrid>
      <w:tr w:rsidR="00783751" w:rsidRPr="00783751" w14:paraId="48BD1AEA" w14:textId="77777777" w:rsidTr="00783751">
        <w:trPr>
          <w:trHeight w:val="67"/>
        </w:trPr>
        <w:tc>
          <w:tcPr>
            <w:tcW w:w="1337" w:type="dxa"/>
            <w:tcBorders>
              <w:top w:val="single" w:sz="12" w:space="0" w:color="auto"/>
              <w:left w:val="single" w:sz="12" w:space="0" w:color="auto"/>
              <w:bottom w:val="single" w:sz="12" w:space="0" w:color="auto"/>
              <w:right w:val="single" w:sz="12" w:space="0" w:color="auto"/>
            </w:tcBorders>
            <w:shd w:val="clear" w:color="auto" w:fill="D0CECE" w:themeFill="background2" w:themeFillShade="E6"/>
          </w:tcPr>
          <w:p w14:paraId="1755B54E"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4E192B8E"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Regulation</w:t>
            </w:r>
          </w:p>
        </w:tc>
        <w:tc>
          <w:tcPr>
            <w:tcW w:w="1510" w:type="dxa"/>
            <w:gridSpan w:val="2"/>
            <w:tcBorders>
              <w:top w:val="single" w:sz="12" w:space="0" w:color="auto"/>
              <w:left w:val="single" w:sz="12" w:space="0" w:color="auto"/>
              <w:bottom w:val="single" w:sz="12" w:space="0" w:color="auto"/>
              <w:right w:val="single" w:sz="12" w:space="0" w:color="auto"/>
            </w:tcBorders>
            <w:shd w:val="clear" w:color="auto" w:fill="D0CECE" w:themeFill="background2" w:themeFillShade="E6"/>
            <w:noWrap/>
          </w:tcPr>
          <w:p w14:paraId="36A8C599"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03B13E5A"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GO category</w:t>
            </w:r>
          </w:p>
          <w:p w14:paraId="41B1A5E9"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tc>
        <w:tc>
          <w:tcPr>
            <w:tcW w:w="2475" w:type="dxa"/>
            <w:gridSpan w:val="2"/>
            <w:tcBorders>
              <w:top w:val="single" w:sz="12" w:space="0" w:color="auto"/>
              <w:left w:val="single" w:sz="12" w:space="0" w:color="auto"/>
              <w:bottom w:val="single" w:sz="12" w:space="0" w:color="auto"/>
              <w:right w:val="single" w:sz="12" w:space="0" w:color="auto"/>
            </w:tcBorders>
            <w:shd w:val="clear" w:color="auto" w:fill="D0CECE" w:themeFill="background2" w:themeFillShade="E6"/>
            <w:noWrap/>
          </w:tcPr>
          <w:p w14:paraId="5736C3B8"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6AFF4F25"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Molecular function</w:t>
            </w:r>
          </w:p>
        </w:tc>
        <w:tc>
          <w:tcPr>
            <w:tcW w:w="4019" w:type="dxa"/>
            <w:tcBorders>
              <w:top w:val="single" w:sz="12" w:space="0" w:color="auto"/>
              <w:left w:val="single" w:sz="12" w:space="0" w:color="auto"/>
              <w:bottom w:val="single" w:sz="12" w:space="0" w:color="auto"/>
              <w:right w:val="single" w:sz="12" w:space="0" w:color="auto"/>
            </w:tcBorders>
            <w:shd w:val="clear" w:color="auto" w:fill="D0CECE" w:themeFill="background2" w:themeFillShade="E6"/>
          </w:tcPr>
          <w:p w14:paraId="5F8C2E75" w14:textId="77777777" w:rsidR="00783751" w:rsidRPr="00783751" w:rsidRDefault="00783751" w:rsidP="00783751">
            <w:pPr>
              <w:spacing w:line="256" w:lineRule="auto"/>
              <w:jc w:val="center"/>
              <w:rPr>
                <w:rFonts w:ascii="Times New Roman" w:eastAsia="DengXian" w:hAnsi="Times New Roman" w:cs="Times New Roman"/>
                <w:b/>
                <w:bCs/>
                <w:color w:val="000000"/>
                <w:sz w:val="24"/>
                <w:szCs w:val="24"/>
              </w:rPr>
            </w:pPr>
          </w:p>
          <w:p w14:paraId="1FDF2DA0" w14:textId="77777777" w:rsidR="00783751" w:rsidRPr="00783751" w:rsidRDefault="00783751" w:rsidP="00783751">
            <w:pPr>
              <w:spacing w:line="256" w:lineRule="auto"/>
              <w:jc w:val="center"/>
              <w:rPr>
                <w:rFonts w:ascii="Times New Roman" w:eastAsia="DengXian" w:hAnsi="Times New Roman" w:cs="Times New Roman"/>
                <w:b/>
                <w:bCs/>
                <w:color w:val="000000"/>
                <w:sz w:val="24"/>
                <w:szCs w:val="24"/>
              </w:rPr>
            </w:pPr>
            <w:r w:rsidRPr="00783751">
              <w:rPr>
                <w:rFonts w:ascii="Times New Roman" w:eastAsia="DengXian" w:hAnsi="Times New Roman" w:cs="Times New Roman"/>
                <w:b/>
                <w:bCs/>
                <w:color w:val="000000"/>
                <w:sz w:val="24"/>
                <w:szCs w:val="24"/>
              </w:rPr>
              <w:t>Gene ID</w:t>
            </w:r>
          </w:p>
          <w:p w14:paraId="4FE614E9" w14:textId="77777777" w:rsidR="00783751" w:rsidRPr="00783751" w:rsidRDefault="00783751" w:rsidP="00783751">
            <w:pPr>
              <w:spacing w:line="256" w:lineRule="auto"/>
              <w:jc w:val="center"/>
              <w:rPr>
                <w:rFonts w:ascii="Times New Roman" w:eastAsia="DengXian" w:hAnsi="Times New Roman" w:cs="Times New Roman"/>
                <w:b/>
                <w:bCs/>
                <w:color w:val="000000"/>
                <w:sz w:val="24"/>
                <w:szCs w:val="24"/>
              </w:rPr>
            </w:pPr>
          </w:p>
        </w:tc>
      </w:tr>
      <w:tr w:rsidR="00783751" w:rsidRPr="00783751" w14:paraId="581AF865" w14:textId="77777777" w:rsidTr="00783751">
        <w:trPr>
          <w:trHeight w:val="67"/>
        </w:trPr>
        <w:tc>
          <w:tcPr>
            <w:tcW w:w="1337" w:type="dxa"/>
            <w:vMerge w:val="restart"/>
            <w:tcBorders>
              <w:top w:val="single" w:sz="12" w:space="0" w:color="auto"/>
              <w:left w:val="single" w:sz="12" w:space="0" w:color="auto"/>
              <w:bottom w:val="single" w:sz="12" w:space="0" w:color="auto"/>
              <w:right w:val="single" w:sz="12" w:space="0" w:color="auto"/>
            </w:tcBorders>
            <w:shd w:val="clear" w:color="auto" w:fill="D0CECE" w:themeFill="background2" w:themeFillShade="E6"/>
          </w:tcPr>
          <w:p w14:paraId="19BE6EE8"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9B18356"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A0857E6"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D2114B4"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9242AC9"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B8A425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2204EA9"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C768CAE"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AFF962D"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A310134"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508255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48C9753"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096318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CF6005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478320C"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224C1ED"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7306ED6"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Hyper</w:t>
            </w:r>
          </w:p>
          <w:p w14:paraId="2818DFBF"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D4C760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957F97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F0A937D"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3C8F7E7"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FDB3C6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8A9DD78"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7A1FD2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C7A136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6247BD9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54071BD"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458487C"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9E19B63"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F12CC6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F376D8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C725234"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8C84D2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745078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E3F3DAF"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B2E226A"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3EB0D0F"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B60B60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8348350"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19E5A3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2F70A9B"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A5E98FF"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A2073C9" w14:textId="77777777" w:rsidR="00783751" w:rsidRPr="00783751" w:rsidRDefault="00783751" w:rsidP="00783751">
            <w:pPr>
              <w:spacing w:line="256" w:lineRule="auto"/>
              <w:rPr>
                <w:rFonts w:ascii="Times New Roman" w:eastAsia="DengXian" w:hAnsi="Times New Roman" w:cs="Times New Roman"/>
                <w:sz w:val="24"/>
                <w:szCs w:val="24"/>
              </w:rPr>
            </w:pPr>
          </w:p>
          <w:p w14:paraId="6A06B751"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EB37B57"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Hyper</w:t>
            </w:r>
          </w:p>
          <w:p w14:paraId="668F7512"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88B23C9"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7CE88D3D"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007F5859"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306CF320"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5EB7CD38"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4C48C455"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EA0D117"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1A821B87" w14:textId="77777777" w:rsidR="00783751" w:rsidRPr="00783751" w:rsidRDefault="00783751" w:rsidP="00783751">
            <w:pPr>
              <w:spacing w:line="256" w:lineRule="auto"/>
              <w:jc w:val="center"/>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0C66B80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lastRenderedPageBreak/>
              <w:t>GO:0005509</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5BAF926D"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 ion binding</w:t>
            </w:r>
          </w:p>
        </w:tc>
        <w:tc>
          <w:tcPr>
            <w:tcW w:w="4019" w:type="dxa"/>
            <w:tcBorders>
              <w:top w:val="single" w:sz="12" w:space="0" w:color="auto"/>
              <w:left w:val="single" w:sz="12" w:space="0" w:color="auto"/>
              <w:bottom w:val="single" w:sz="12" w:space="0" w:color="auto"/>
              <w:right w:val="single" w:sz="12" w:space="0" w:color="auto"/>
            </w:tcBorders>
            <w:hideMark/>
          </w:tcPr>
          <w:p w14:paraId="79915947"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LOC105342947; LOC105340209; LOC105327339; LOC105339146; LOC105330001; LOC105347050; LOC105342521; LOC105348209; LOC105320073; LOC105330338; LOC105325917; LOC105342123; LOC105339407; LOC105339725; LOC105330539; LOC105317836; LOC105344586; LOC105347404; LOC105344119; LOC105332676; LOC105330539; LOC105340285; LOC105347404; LOC105342567; LOC105339011; LOC105336164; LOC105339725</w:t>
            </w:r>
          </w:p>
        </w:tc>
      </w:tr>
      <w:tr w:rsidR="00783751" w:rsidRPr="00783751" w14:paraId="7CF07D31"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1DB8216C"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3BE6E0D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GO:0005262</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234C38D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 channel activity</w:t>
            </w:r>
          </w:p>
        </w:tc>
        <w:tc>
          <w:tcPr>
            <w:tcW w:w="4019" w:type="dxa"/>
            <w:tcBorders>
              <w:top w:val="single" w:sz="12" w:space="0" w:color="auto"/>
              <w:left w:val="single" w:sz="12" w:space="0" w:color="auto"/>
              <w:bottom w:val="single" w:sz="12" w:space="0" w:color="auto"/>
              <w:right w:val="single" w:sz="12" w:space="0" w:color="auto"/>
            </w:tcBorders>
            <w:hideMark/>
          </w:tcPr>
          <w:p w14:paraId="3E2DC522"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LOC105342947; LOC105348061; LOC105338822</w:t>
            </w:r>
          </w:p>
        </w:tc>
      </w:tr>
      <w:tr w:rsidR="00783751" w:rsidRPr="00783751" w14:paraId="2B4F1D43"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30FFCAD2"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6014A43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GO:0008332</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12EDC315"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low voltage-gated calcium channel activity</w:t>
            </w:r>
          </w:p>
        </w:tc>
        <w:tc>
          <w:tcPr>
            <w:tcW w:w="4019" w:type="dxa"/>
            <w:tcBorders>
              <w:top w:val="single" w:sz="12" w:space="0" w:color="auto"/>
              <w:left w:val="single" w:sz="12" w:space="0" w:color="auto"/>
              <w:bottom w:val="single" w:sz="12" w:space="0" w:color="auto"/>
              <w:right w:val="single" w:sz="12" w:space="0" w:color="auto"/>
            </w:tcBorders>
            <w:hideMark/>
          </w:tcPr>
          <w:p w14:paraId="4661A6F7"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LOC105336481; LOC105336481</w:t>
            </w:r>
          </w:p>
        </w:tc>
      </w:tr>
      <w:tr w:rsidR="00783751" w:rsidRPr="00783751" w14:paraId="60538C00"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15224A6A"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5F8D8B6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GO:0005227</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54294EB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 activated cation channel activity</w:t>
            </w:r>
          </w:p>
        </w:tc>
        <w:tc>
          <w:tcPr>
            <w:tcW w:w="4019" w:type="dxa"/>
            <w:tcBorders>
              <w:top w:val="single" w:sz="12" w:space="0" w:color="auto"/>
              <w:left w:val="single" w:sz="12" w:space="0" w:color="auto"/>
              <w:bottom w:val="single" w:sz="12" w:space="0" w:color="auto"/>
              <w:right w:val="single" w:sz="12" w:space="0" w:color="auto"/>
            </w:tcBorders>
          </w:tcPr>
          <w:p w14:paraId="4FBDEF6A"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LOC105338497; LOC105338497</w:t>
            </w:r>
          </w:p>
          <w:p w14:paraId="4496980A" w14:textId="77777777" w:rsidR="00783751" w:rsidRPr="00783751" w:rsidRDefault="00783751" w:rsidP="00783751">
            <w:pPr>
              <w:spacing w:line="256" w:lineRule="auto"/>
              <w:jc w:val="center"/>
              <w:rPr>
                <w:rFonts w:ascii="Times New Roman" w:eastAsia="DengXian" w:hAnsi="Times New Roman" w:cs="Times New Roman"/>
                <w:sz w:val="24"/>
                <w:szCs w:val="24"/>
              </w:rPr>
            </w:pPr>
          </w:p>
        </w:tc>
      </w:tr>
      <w:tr w:rsidR="00783751" w:rsidRPr="00783751" w14:paraId="15F02CCC"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002ECA13"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1E0AE7D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GO:0005245</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236DBC2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voltage-gated calcium channel activity</w:t>
            </w:r>
          </w:p>
        </w:tc>
        <w:tc>
          <w:tcPr>
            <w:tcW w:w="4019" w:type="dxa"/>
            <w:tcBorders>
              <w:top w:val="single" w:sz="12" w:space="0" w:color="auto"/>
              <w:left w:val="single" w:sz="12" w:space="0" w:color="auto"/>
              <w:bottom w:val="single" w:sz="12" w:space="0" w:color="auto"/>
              <w:right w:val="single" w:sz="12" w:space="0" w:color="auto"/>
            </w:tcBorders>
          </w:tcPr>
          <w:p w14:paraId="43D865EF"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LOC105332264; LOC105336481</w:t>
            </w:r>
          </w:p>
          <w:p w14:paraId="5FCB5106" w14:textId="77777777" w:rsidR="00783751" w:rsidRPr="00783751" w:rsidRDefault="00783751" w:rsidP="00783751">
            <w:pPr>
              <w:spacing w:line="256" w:lineRule="auto"/>
              <w:jc w:val="center"/>
              <w:rPr>
                <w:rFonts w:ascii="Times New Roman" w:eastAsia="DengXian" w:hAnsi="Times New Roman" w:cs="Times New Roman"/>
                <w:sz w:val="24"/>
                <w:szCs w:val="24"/>
              </w:rPr>
            </w:pPr>
          </w:p>
        </w:tc>
      </w:tr>
      <w:tr w:rsidR="00783751" w:rsidRPr="00783751" w14:paraId="63363D45"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39F34AE0"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458C592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GO:0005229</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3444141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intracellular calcium activated chloride channel activity</w:t>
            </w:r>
          </w:p>
        </w:tc>
        <w:tc>
          <w:tcPr>
            <w:tcW w:w="4019" w:type="dxa"/>
            <w:tcBorders>
              <w:top w:val="single" w:sz="12" w:space="0" w:color="auto"/>
              <w:left w:val="single" w:sz="12" w:space="0" w:color="auto"/>
              <w:bottom w:val="single" w:sz="12" w:space="0" w:color="auto"/>
              <w:right w:val="single" w:sz="12" w:space="0" w:color="auto"/>
            </w:tcBorders>
          </w:tcPr>
          <w:p w14:paraId="32C38CAD"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LOC105338497; LOC105338497</w:t>
            </w:r>
          </w:p>
          <w:p w14:paraId="12F885EB" w14:textId="77777777" w:rsidR="00783751" w:rsidRPr="00783751" w:rsidRDefault="00783751" w:rsidP="00783751">
            <w:pPr>
              <w:spacing w:line="256" w:lineRule="auto"/>
              <w:jc w:val="center"/>
              <w:rPr>
                <w:rFonts w:ascii="Times New Roman" w:eastAsia="DengXian" w:hAnsi="Times New Roman" w:cs="Times New Roman"/>
                <w:sz w:val="24"/>
                <w:szCs w:val="24"/>
              </w:rPr>
            </w:pPr>
          </w:p>
        </w:tc>
      </w:tr>
      <w:tr w:rsidR="00783751" w:rsidRPr="00783751" w14:paraId="13067360"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32D9630C"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58B99B2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GO:0086056</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6382E2B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voltage-gated calcium channel activity involved in AV node cell action potential</w:t>
            </w:r>
          </w:p>
        </w:tc>
        <w:tc>
          <w:tcPr>
            <w:tcW w:w="4019" w:type="dxa"/>
            <w:tcBorders>
              <w:top w:val="single" w:sz="12" w:space="0" w:color="auto"/>
              <w:left w:val="single" w:sz="12" w:space="0" w:color="auto"/>
              <w:bottom w:val="single" w:sz="12" w:space="0" w:color="auto"/>
              <w:right w:val="single" w:sz="12" w:space="0" w:color="auto"/>
            </w:tcBorders>
          </w:tcPr>
          <w:p w14:paraId="2F3F75DF"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LOC105336481</w:t>
            </w:r>
          </w:p>
          <w:p w14:paraId="3099B01F" w14:textId="77777777" w:rsidR="00783751" w:rsidRPr="00783751" w:rsidRDefault="00783751" w:rsidP="00783751">
            <w:pPr>
              <w:spacing w:line="256" w:lineRule="auto"/>
              <w:jc w:val="center"/>
              <w:rPr>
                <w:rFonts w:ascii="Times New Roman" w:eastAsia="DengXian" w:hAnsi="Times New Roman" w:cs="Times New Roman"/>
                <w:sz w:val="24"/>
                <w:szCs w:val="24"/>
              </w:rPr>
            </w:pPr>
          </w:p>
        </w:tc>
      </w:tr>
      <w:tr w:rsidR="00783751" w:rsidRPr="00783751" w14:paraId="4CE88165"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7984E2BE"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79FB8E0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GO:0015369</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428592D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 proton antiporter activity</w:t>
            </w:r>
          </w:p>
        </w:tc>
        <w:tc>
          <w:tcPr>
            <w:tcW w:w="4019" w:type="dxa"/>
            <w:tcBorders>
              <w:top w:val="single" w:sz="12" w:space="0" w:color="auto"/>
              <w:left w:val="single" w:sz="12" w:space="0" w:color="auto"/>
              <w:bottom w:val="single" w:sz="12" w:space="0" w:color="auto"/>
              <w:right w:val="single" w:sz="12" w:space="0" w:color="auto"/>
            </w:tcBorders>
            <w:hideMark/>
          </w:tcPr>
          <w:p w14:paraId="195E2CC7"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Times New Roman" w:hAnsi="Times New Roman" w:cs="Times New Roman"/>
                <w:color w:val="000000"/>
                <w:sz w:val="24"/>
                <w:szCs w:val="24"/>
              </w:rPr>
              <w:t>LOC105342123</w:t>
            </w:r>
          </w:p>
        </w:tc>
      </w:tr>
      <w:tr w:rsidR="00783751" w:rsidRPr="00783751" w14:paraId="1ECF75DB"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0EB8D4E3"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63CBD01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GO:0072345</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1CFB1B7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NAADP-sensitive calcium-release channel activity</w:t>
            </w:r>
          </w:p>
        </w:tc>
        <w:tc>
          <w:tcPr>
            <w:tcW w:w="4019" w:type="dxa"/>
            <w:tcBorders>
              <w:top w:val="single" w:sz="12" w:space="0" w:color="auto"/>
              <w:left w:val="single" w:sz="12" w:space="0" w:color="auto"/>
              <w:bottom w:val="single" w:sz="12" w:space="0" w:color="auto"/>
              <w:right w:val="single" w:sz="12" w:space="0" w:color="auto"/>
            </w:tcBorders>
            <w:hideMark/>
          </w:tcPr>
          <w:p w14:paraId="68584EAF" w14:textId="77777777" w:rsidR="00783751" w:rsidRPr="00783751" w:rsidRDefault="00783751" w:rsidP="00783751">
            <w:pPr>
              <w:spacing w:line="256"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LOC105332264</w:t>
            </w:r>
          </w:p>
        </w:tc>
      </w:tr>
      <w:tr w:rsidR="00783751" w:rsidRPr="00783751" w14:paraId="3725C6AF"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17E903B7"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61403CF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GO:0008273</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786F1C5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 potassium: sodium antiporter activity</w:t>
            </w:r>
          </w:p>
        </w:tc>
        <w:tc>
          <w:tcPr>
            <w:tcW w:w="4019" w:type="dxa"/>
            <w:tcBorders>
              <w:top w:val="single" w:sz="12" w:space="0" w:color="auto"/>
              <w:left w:val="single" w:sz="12" w:space="0" w:color="auto"/>
              <w:bottom w:val="single" w:sz="12" w:space="0" w:color="auto"/>
              <w:right w:val="single" w:sz="12" w:space="0" w:color="auto"/>
            </w:tcBorders>
            <w:hideMark/>
          </w:tcPr>
          <w:p w14:paraId="599EAB7D"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Times New Roman" w:hAnsi="Times New Roman" w:cs="Times New Roman"/>
                <w:color w:val="000000"/>
                <w:sz w:val="24"/>
                <w:szCs w:val="24"/>
              </w:rPr>
              <w:t>LOC105342947</w:t>
            </w:r>
          </w:p>
        </w:tc>
      </w:tr>
      <w:tr w:rsidR="00783751" w:rsidRPr="00783751" w14:paraId="71671F3D"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3F43ED1C"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2BEC143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GO:0016286</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1AD0D2B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small conductance calcium-activated potassium channel activity</w:t>
            </w:r>
          </w:p>
        </w:tc>
        <w:tc>
          <w:tcPr>
            <w:tcW w:w="4019" w:type="dxa"/>
            <w:tcBorders>
              <w:top w:val="single" w:sz="12" w:space="0" w:color="auto"/>
              <w:left w:val="single" w:sz="12" w:space="0" w:color="auto"/>
              <w:bottom w:val="single" w:sz="12" w:space="0" w:color="auto"/>
              <w:right w:val="single" w:sz="12" w:space="0" w:color="auto"/>
            </w:tcBorders>
            <w:hideMark/>
          </w:tcPr>
          <w:p w14:paraId="58312BB8"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Times New Roman" w:hAnsi="Times New Roman" w:cs="Times New Roman"/>
                <w:color w:val="000000"/>
                <w:sz w:val="24"/>
                <w:szCs w:val="24"/>
              </w:rPr>
              <w:t>LOC105328597</w:t>
            </w:r>
          </w:p>
        </w:tc>
      </w:tr>
      <w:tr w:rsidR="00783751" w:rsidRPr="00783751" w14:paraId="39D6D0CD"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1C26487F"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03B7E1D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GO:0009931</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405ED2D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calcium-dependent protein serine/threonine kinase activity</w:t>
            </w:r>
          </w:p>
        </w:tc>
        <w:tc>
          <w:tcPr>
            <w:tcW w:w="4019" w:type="dxa"/>
            <w:tcBorders>
              <w:top w:val="single" w:sz="12" w:space="0" w:color="auto"/>
              <w:left w:val="single" w:sz="12" w:space="0" w:color="auto"/>
              <w:bottom w:val="single" w:sz="12" w:space="0" w:color="auto"/>
              <w:right w:val="single" w:sz="12" w:space="0" w:color="auto"/>
            </w:tcBorders>
            <w:hideMark/>
          </w:tcPr>
          <w:p w14:paraId="10CA3EC5"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Times New Roman" w:hAnsi="Times New Roman" w:cs="Times New Roman"/>
                <w:color w:val="000000"/>
                <w:sz w:val="24"/>
                <w:szCs w:val="24"/>
              </w:rPr>
              <w:t>LOC105335050</w:t>
            </w:r>
          </w:p>
        </w:tc>
      </w:tr>
      <w:tr w:rsidR="00783751" w:rsidRPr="00783751" w14:paraId="4A561320"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01151C06"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21E0B39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GO:0005388</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4456CEDF"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calcium-transporting ATPase activity</w:t>
            </w:r>
          </w:p>
        </w:tc>
        <w:tc>
          <w:tcPr>
            <w:tcW w:w="4019" w:type="dxa"/>
            <w:tcBorders>
              <w:top w:val="single" w:sz="12" w:space="0" w:color="auto"/>
              <w:left w:val="single" w:sz="12" w:space="0" w:color="auto"/>
              <w:bottom w:val="single" w:sz="12" w:space="0" w:color="auto"/>
              <w:right w:val="single" w:sz="12" w:space="0" w:color="auto"/>
            </w:tcBorders>
            <w:hideMark/>
          </w:tcPr>
          <w:p w14:paraId="514B21A2"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Times New Roman" w:hAnsi="Times New Roman" w:cs="Times New Roman"/>
                <w:color w:val="000000"/>
                <w:sz w:val="24"/>
                <w:szCs w:val="24"/>
              </w:rPr>
              <w:t>LOC105340024</w:t>
            </w:r>
          </w:p>
        </w:tc>
      </w:tr>
      <w:tr w:rsidR="00783751" w:rsidRPr="00783751" w14:paraId="2BDE9410"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63289335"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26A4374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GO:0004198</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04E8EB7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calcium-dependent cysteine-type endopeptidase activity</w:t>
            </w:r>
          </w:p>
        </w:tc>
        <w:tc>
          <w:tcPr>
            <w:tcW w:w="4019" w:type="dxa"/>
            <w:tcBorders>
              <w:top w:val="single" w:sz="12" w:space="0" w:color="auto"/>
              <w:left w:val="single" w:sz="12" w:space="0" w:color="auto"/>
              <w:bottom w:val="single" w:sz="12" w:space="0" w:color="auto"/>
              <w:right w:val="single" w:sz="12" w:space="0" w:color="auto"/>
            </w:tcBorders>
            <w:hideMark/>
          </w:tcPr>
          <w:p w14:paraId="769E242C"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Times New Roman" w:hAnsi="Times New Roman" w:cs="Times New Roman"/>
                <w:color w:val="000000"/>
                <w:sz w:val="24"/>
                <w:szCs w:val="24"/>
              </w:rPr>
              <w:t>LOC105318395</w:t>
            </w:r>
          </w:p>
        </w:tc>
      </w:tr>
      <w:tr w:rsidR="00783751" w:rsidRPr="00783751" w14:paraId="2F954CF0" w14:textId="77777777" w:rsidTr="00783751">
        <w:trPr>
          <w:trHeight w:val="67"/>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14E2E8D5"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600ADDA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GO:0048306</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1BE5A124"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calcium-dependent protein binding</w:t>
            </w:r>
          </w:p>
        </w:tc>
        <w:tc>
          <w:tcPr>
            <w:tcW w:w="4019" w:type="dxa"/>
            <w:tcBorders>
              <w:top w:val="single" w:sz="12" w:space="0" w:color="auto"/>
              <w:left w:val="single" w:sz="12" w:space="0" w:color="auto"/>
              <w:bottom w:val="single" w:sz="12" w:space="0" w:color="auto"/>
              <w:right w:val="single" w:sz="12" w:space="0" w:color="auto"/>
            </w:tcBorders>
            <w:hideMark/>
          </w:tcPr>
          <w:p w14:paraId="53639D45"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Times New Roman" w:hAnsi="Times New Roman" w:cs="Times New Roman"/>
                <w:color w:val="000000"/>
                <w:sz w:val="24"/>
                <w:szCs w:val="24"/>
              </w:rPr>
              <w:t>LOC105347619</w:t>
            </w:r>
          </w:p>
        </w:tc>
      </w:tr>
      <w:tr w:rsidR="00783751" w:rsidRPr="00783751" w14:paraId="2490D723" w14:textId="77777777" w:rsidTr="00783751">
        <w:trPr>
          <w:trHeight w:val="140"/>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0DB56A1C"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gridSpan w:val="2"/>
            <w:tcBorders>
              <w:top w:val="single" w:sz="12" w:space="0" w:color="auto"/>
              <w:left w:val="single" w:sz="12" w:space="0" w:color="auto"/>
              <w:bottom w:val="single" w:sz="12" w:space="0" w:color="auto"/>
              <w:right w:val="single" w:sz="12" w:space="0" w:color="auto"/>
            </w:tcBorders>
            <w:noWrap/>
            <w:hideMark/>
          </w:tcPr>
          <w:p w14:paraId="03B45C4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GO:0005544</w:t>
            </w:r>
          </w:p>
        </w:tc>
        <w:tc>
          <w:tcPr>
            <w:tcW w:w="2475" w:type="dxa"/>
            <w:gridSpan w:val="2"/>
            <w:tcBorders>
              <w:top w:val="single" w:sz="12" w:space="0" w:color="auto"/>
              <w:left w:val="single" w:sz="12" w:space="0" w:color="auto"/>
              <w:bottom w:val="single" w:sz="12" w:space="0" w:color="auto"/>
              <w:right w:val="single" w:sz="12" w:space="0" w:color="auto"/>
            </w:tcBorders>
            <w:noWrap/>
            <w:hideMark/>
          </w:tcPr>
          <w:p w14:paraId="394430A3"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calcium-dependent phospholipid binding</w:t>
            </w:r>
          </w:p>
        </w:tc>
        <w:tc>
          <w:tcPr>
            <w:tcW w:w="4019" w:type="dxa"/>
            <w:tcBorders>
              <w:top w:val="single" w:sz="12" w:space="0" w:color="auto"/>
              <w:left w:val="single" w:sz="12" w:space="0" w:color="auto"/>
              <w:bottom w:val="single" w:sz="12" w:space="0" w:color="auto"/>
              <w:right w:val="single" w:sz="12" w:space="0" w:color="auto"/>
            </w:tcBorders>
          </w:tcPr>
          <w:p w14:paraId="080A9CD5" w14:textId="77777777" w:rsidR="00783751" w:rsidRPr="00783751" w:rsidRDefault="00783751" w:rsidP="00783751">
            <w:pPr>
              <w:spacing w:line="256"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LOC105320073</w:t>
            </w:r>
          </w:p>
          <w:p w14:paraId="1A2F5306" w14:textId="77777777" w:rsidR="00783751" w:rsidRPr="00783751" w:rsidRDefault="00783751" w:rsidP="00783751">
            <w:pPr>
              <w:spacing w:line="256" w:lineRule="auto"/>
              <w:jc w:val="center"/>
              <w:rPr>
                <w:rFonts w:ascii="Times New Roman" w:eastAsia="DengXian" w:hAnsi="Times New Roman" w:cs="Times New Roman"/>
                <w:sz w:val="24"/>
                <w:szCs w:val="24"/>
              </w:rPr>
            </w:pPr>
          </w:p>
        </w:tc>
      </w:tr>
      <w:tr w:rsidR="00783751" w:rsidRPr="00783751" w14:paraId="720BAA64" w14:textId="77777777" w:rsidTr="00783751">
        <w:trPr>
          <w:trHeight w:val="288"/>
        </w:trPr>
        <w:tc>
          <w:tcPr>
            <w:tcW w:w="1375" w:type="dxa"/>
            <w:gridSpan w:val="2"/>
            <w:vMerge w:val="restart"/>
            <w:tcBorders>
              <w:top w:val="single" w:sz="12" w:space="0" w:color="auto"/>
              <w:left w:val="single" w:sz="12" w:space="0" w:color="auto"/>
              <w:bottom w:val="single" w:sz="12" w:space="0" w:color="auto"/>
              <w:right w:val="single" w:sz="12" w:space="0" w:color="auto"/>
            </w:tcBorders>
            <w:shd w:val="clear" w:color="auto" w:fill="D0CECE" w:themeFill="background2" w:themeFillShade="E6"/>
          </w:tcPr>
          <w:p w14:paraId="639A17E7"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p>
          <w:p w14:paraId="2993EFFB"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p>
          <w:p w14:paraId="2B6A3BB7"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p>
          <w:p w14:paraId="2581928E"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p>
          <w:p w14:paraId="76E01877"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p>
          <w:p w14:paraId="0E1786FE"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Hypo</w:t>
            </w:r>
          </w:p>
          <w:p w14:paraId="37A2783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6EE9D94C"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1C422F39"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21A65DD"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9C2A60E"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7B692799"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0C21017C"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6942B0E9"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E89C3B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6255077"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208CC60A"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53963B2F"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56953D7"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74C229CE"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57CAC7B5"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195C5EF8"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07B41F5F"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242439BC"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1CC799F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06998AE"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5E1314CA"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1D117176"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13A7ACF"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7B8620DA"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Hypo</w:t>
            </w:r>
          </w:p>
          <w:p w14:paraId="63A73A3D"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2172177F"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0FC14BE"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51B479F0"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13B6DFE1"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69B77F98"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FA6E7A6"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0111A7B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1D5B09B8"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8909835"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6E2C0FB7"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2B63DB90"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0EAF55C"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0D3A04A"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11B916DE"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04AF1047"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B102E29"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6C7C7D7"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794A60FD"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577BA9A"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D3E86FA"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72CD0746"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E9CFC3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2783D611"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07B82418"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E4D5EFF"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94231E8"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3B815FE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6D482954"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04667F9E"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6B3A8CDD"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03AEA87"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2F441AC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lastRenderedPageBreak/>
              <w:t>GO:0008332</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62C4270C"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low voltage-gated calcium channel activity</w:t>
            </w:r>
          </w:p>
        </w:tc>
        <w:tc>
          <w:tcPr>
            <w:tcW w:w="4092" w:type="dxa"/>
            <w:gridSpan w:val="2"/>
            <w:tcBorders>
              <w:top w:val="single" w:sz="12" w:space="0" w:color="auto"/>
              <w:left w:val="single" w:sz="12" w:space="0" w:color="auto"/>
              <w:bottom w:val="single" w:sz="12" w:space="0" w:color="auto"/>
              <w:right w:val="single" w:sz="12" w:space="0" w:color="auto"/>
            </w:tcBorders>
          </w:tcPr>
          <w:p w14:paraId="1A1AE0A3"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LOC105336481; LOC105336481</w:t>
            </w:r>
          </w:p>
          <w:p w14:paraId="14288890"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tc>
      </w:tr>
      <w:tr w:rsidR="00783751" w:rsidRPr="00783751" w14:paraId="7667DA27"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4494B35E"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17B1EC80"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GO:0048763</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1FCAABB1"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calcium-induced calcium release activity</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3D2959D3"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LOC105347534</w:t>
            </w:r>
          </w:p>
        </w:tc>
      </w:tr>
      <w:tr w:rsidR="00783751" w:rsidRPr="00783751" w14:paraId="2ED0360C"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0928F698"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0388D26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GO:0086056</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32FC8133"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voltage-gated calcium channel activity involved in AV node cell action potential</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1BF55BD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LOC105336481</w:t>
            </w:r>
          </w:p>
        </w:tc>
      </w:tr>
      <w:tr w:rsidR="00783751" w:rsidRPr="00783751" w14:paraId="3BDC8C6D" w14:textId="77777777" w:rsidTr="00783751">
        <w:trPr>
          <w:trHeight w:val="203"/>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04B62B07"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tcPr>
          <w:p w14:paraId="5B9D55A7"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p>
          <w:p w14:paraId="3DEBC4A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GO:0086059</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18E4247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voltage-gated calcium channel activity involved SA node cell action potential</w:t>
            </w:r>
          </w:p>
        </w:tc>
        <w:tc>
          <w:tcPr>
            <w:tcW w:w="4092" w:type="dxa"/>
            <w:gridSpan w:val="2"/>
            <w:tcBorders>
              <w:top w:val="single" w:sz="12" w:space="0" w:color="auto"/>
              <w:left w:val="single" w:sz="12" w:space="0" w:color="auto"/>
              <w:bottom w:val="single" w:sz="12" w:space="0" w:color="auto"/>
              <w:right w:val="single" w:sz="12" w:space="0" w:color="auto"/>
            </w:tcBorders>
          </w:tcPr>
          <w:p w14:paraId="0357D55B"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5BA0BBA7"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p w14:paraId="404BED54"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LOC105336481</w:t>
            </w:r>
          </w:p>
        </w:tc>
      </w:tr>
      <w:tr w:rsidR="00783751" w:rsidRPr="00783751" w14:paraId="4CA0A96A"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1704146E"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129089D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GO:0005245</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4E04DAB1"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Voltage-gated calcium channel activity</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2B468D1F"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LOC105347534; LOC105341433; LOC105336481; LOC105345994</w:t>
            </w:r>
          </w:p>
        </w:tc>
      </w:tr>
      <w:tr w:rsidR="00783751" w:rsidRPr="00783751" w14:paraId="22BA436A"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4A902877"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176D38B9"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GO:0015369</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5425BC5D"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 proton antiporter activity</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46B82D9A"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LOC105342123</w:t>
            </w:r>
          </w:p>
        </w:tc>
      </w:tr>
      <w:tr w:rsidR="00783751" w:rsidRPr="00783751" w14:paraId="3B72362B"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5EB90482"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7AEEE89B"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GO:0015278</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3A5E8C67"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calcium-release channel activity</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583D1C44"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LOC105332384</w:t>
            </w:r>
          </w:p>
        </w:tc>
      </w:tr>
      <w:tr w:rsidR="00783751" w:rsidRPr="00783751" w14:paraId="39A13928"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2794E4D1"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161AED8F"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GO:0099604</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2218534E"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ligand-gated calcium channel activity</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1A408E56"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LOC105332384</w:t>
            </w:r>
          </w:p>
        </w:tc>
      </w:tr>
      <w:tr w:rsidR="00783751" w:rsidRPr="00783751" w14:paraId="6F3EDE6D"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791A8B0B"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0A552B32"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GO:0072345</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0066DCEF"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NAADP-sensitive calcium-release channel activity</w:t>
            </w:r>
          </w:p>
        </w:tc>
        <w:tc>
          <w:tcPr>
            <w:tcW w:w="4092" w:type="dxa"/>
            <w:gridSpan w:val="2"/>
            <w:tcBorders>
              <w:top w:val="single" w:sz="12" w:space="0" w:color="auto"/>
              <w:left w:val="single" w:sz="12" w:space="0" w:color="auto"/>
              <w:bottom w:val="single" w:sz="12" w:space="0" w:color="auto"/>
              <w:right w:val="single" w:sz="12" w:space="0" w:color="auto"/>
            </w:tcBorders>
          </w:tcPr>
          <w:p w14:paraId="0536600B"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LOC105341433</w:t>
            </w:r>
          </w:p>
          <w:p w14:paraId="120F47B6"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tc>
      </w:tr>
      <w:tr w:rsidR="00783751" w:rsidRPr="00783751" w14:paraId="6254D3D9"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59E7F64B"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32E072B0"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GO:0008273</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679CA2CD"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 potassium: sodium antiporter activity</w:t>
            </w:r>
          </w:p>
        </w:tc>
        <w:tc>
          <w:tcPr>
            <w:tcW w:w="4092" w:type="dxa"/>
            <w:gridSpan w:val="2"/>
            <w:tcBorders>
              <w:top w:val="single" w:sz="12" w:space="0" w:color="auto"/>
              <w:left w:val="single" w:sz="12" w:space="0" w:color="auto"/>
              <w:bottom w:val="single" w:sz="12" w:space="0" w:color="auto"/>
              <w:right w:val="single" w:sz="12" w:space="0" w:color="auto"/>
            </w:tcBorders>
          </w:tcPr>
          <w:p w14:paraId="7F1E7CA4"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LOC105342947</w:t>
            </w:r>
          </w:p>
          <w:p w14:paraId="4FA0AE8A"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tc>
      </w:tr>
      <w:tr w:rsidR="00783751" w:rsidRPr="00783751" w14:paraId="7C7E4B0A"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6B50255D"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7CB65273"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GO:0005262</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7985F4BE"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 channel activity</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230B1DAD"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LOC105342947; LOC105336504; LOC105329347; LOC105347534; LOC105320695</w:t>
            </w:r>
          </w:p>
        </w:tc>
      </w:tr>
      <w:tr w:rsidR="00783751" w:rsidRPr="00783751" w14:paraId="31ACC6BE"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1411ACA1"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051868D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GO:0005246</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147ADD7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 channel regulator activity</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488F0482"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LOC105335450; LOC105343140</w:t>
            </w:r>
          </w:p>
        </w:tc>
      </w:tr>
      <w:tr w:rsidR="00783751" w:rsidRPr="00783751" w14:paraId="0362361F"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4C5146DB"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6518259C"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GO:0005229</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6A67BAA5"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intracellular calcium activated chloride channel activity</w:t>
            </w:r>
          </w:p>
        </w:tc>
        <w:tc>
          <w:tcPr>
            <w:tcW w:w="4092" w:type="dxa"/>
            <w:gridSpan w:val="2"/>
            <w:tcBorders>
              <w:top w:val="single" w:sz="12" w:space="0" w:color="auto"/>
              <w:left w:val="single" w:sz="12" w:space="0" w:color="auto"/>
              <w:bottom w:val="single" w:sz="12" w:space="0" w:color="auto"/>
              <w:right w:val="single" w:sz="12" w:space="0" w:color="auto"/>
            </w:tcBorders>
          </w:tcPr>
          <w:p w14:paraId="28703824"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LOC105319711; LOC105319711</w:t>
            </w:r>
          </w:p>
          <w:p w14:paraId="74267BA4"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tc>
      </w:tr>
      <w:tr w:rsidR="00783751" w:rsidRPr="00783751" w14:paraId="16110B95"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69C2FA55"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780A7C1F"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GO:0005509</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4548AB05"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 ion binding</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0FD5BF1A"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LOC105342947; LOC105347723; LOC105332384; LOC105344582; LOC105327957; LOC105317752; LOC105341103; LOC105342521; LOC105332900; LOC105330929; LOC105320073; LOC105327229; LOC105342123; LOC105347534; LOC105339725; LOC105321018; LOC105342681; LOC105321018; LOC105332962; LOC105326480; LOC105340285; LOC105340624; LOC105342567; LOC105325327; LOC105339011; LOC105333173; LOC105318088; LOC105339725; LOC105322203</w:t>
            </w:r>
          </w:p>
        </w:tc>
      </w:tr>
      <w:tr w:rsidR="00783751" w:rsidRPr="00783751" w14:paraId="0DB842A7"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26F62361"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4BB80852"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GO:0015269</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6E240196"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calcium-activated potassium channel activity</w:t>
            </w:r>
          </w:p>
        </w:tc>
        <w:tc>
          <w:tcPr>
            <w:tcW w:w="4092" w:type="dxa"/>
            <w:gridSpan w:val="2"/>
            <w:tcBorders>
              <w:top w:val="single" w:sz="12" w:space="0" w:color="auto"/>
              <w:left w:val="single" w:sz="12" w:space="0" w:color="auto"/>
              <w:bottom w:val="single" w:sz="12" w:space="0" w:color="auto"/>
              <w:right w:val="single" w:sz="12" w:space="0" w:color="auto"/>
            </w:tcBorders>
          </w:tcPr>
          <w:p w14:paraId="765DC27D"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LOC105326147</w:t>
            </w:r>
          </w:p>
          <w:p w14:paraId="05FB1DF0"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tc>
      </w:tr>
      <w:tr w:rsidR="00783751" w:rsidRPr="00783751" w14:paraId="279EA2F1"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70E1B890"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1E72597C"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GO:0005388</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23DFB68D"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calcium-transporting ATPase activity</w:t>
            </w:r>
          </w:p>
        </w:tc>
        <w:tc>
          <w:tcPr>
            <w:tcW w:w="4092" w:type="dxa"/>
            <w:gridSpan w:val="2"/>
            <w:tcBorders>
              <w:top w:val="single" w:sz="12" w:space="0" w:color="auto"/>
              <w:left w:val="single" w:sz="12" w:space="0" w:color="auto"/>
              <w:bottom w:val="single" w:sz="12" w:space="0" w:color="auto"/>
              <w:right w:val="single" w:sz="12" w:space="0" w:color="auto"/>
            </w:tcBorders>
          </w:tcPr>
          <w:p w14:paraId="586B0428"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LOC105340024</w:t>
            </w:r>
          </w:p>
          <w:p w14:paraId="1C8B5092"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tc>
      </w:tr>
      <w:tr w:rsidR="00783751" w:rsidRPr="00783751" w14:paraId="7FDC95F7"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0BDDD058"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578E7CCF"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GO:0005544</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1056FDEC"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calcium-dependent phospholipid binding</w:t>
            </w:r>
          </w:p>
        </w:tc>
        <w:tc>
          <w:tcPr>
            <w:tcW w:w="4092" w:type="dxa"/>
            <w:gridSpan w:val="2"/>
            <w:tcBorders>
              <w:top w:val="single" w:sz="12" w:space="0" w:color="auto"/>
              <w:left w:val="single" w:sz="12" w:space="0" w:color="auto"/>
              <w:bottom w:val="single" w:sz="12" w:space="0" w:color="auto"/>
              <w:right w:val="single" w:sz="12" w:space="0" w:color="auto"/>
            </w:tcBorders>
          </w:tcPr>
          <w:p w14:paraId="74580FB6"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LOC105317752; LOC105320073; LOC105326480</w:t>
            </w:r>
          </w:p>
          <w:p w14:paraId="715FB62B"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p>
        </w:tc>
      </w:tr>
      <w:tr w:rsidR="00783751" w:rsidRPr="00783751" w14:paraId="4544A53F"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4C7218CB"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502E0B85"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GO:0015279</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117CDD1D"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store-operated calcium channel activity</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7E3B554F"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LOC105333583</w:t>
            </w:r>
          </w:p>
        </w:tc>
      </w:tr>
      <w:tr w:rsidR="00783751" w:rsidRPr="00783751" w14:paraId="196148D4"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75842AF0"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6A703D35"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GO:0005227</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6EE91C8D"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 activated cation channel activity</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7FF9488D"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LOC105319711</w:t>
            </w:r>
          </w:p>
        </w:tc>
      </w:tr>
      <w:tr w:rsidR="00783751" w:rsidRPr="00783751" w14:paraId="26DDBB09" w14:textId="77777777" w:rsidTr="00783751">
        <w:trPr>
          <w:trHeight w:val="288"/>
        </w:trPr>
        <w:tc>
          <w:tcPr>
            <w:tcW w:w="0" w:type="auto"/>
            <w:gridSpan w:val="2"/>
            <w:vMerge/>
            <w:tcBorders>
              <w:top w:val="single" w:sz="12" w:space="0" w:color="auto"/>
              <w:left w:val="single" w:sz="12" w:space="0" w:color="auto"/>
              <w:bottom w:val="single" w:sz="12" w:space="0" w:color="auto"/>
              <w:right w:val="single" w:sz="12" w:space="0" w:color="auto"/>
            </w:tcBorders>
            <w:vAlign w:val="center"/>
            <w:hideMark/>
          </w:tcPr>
          <w:p w14:paraId="4433AD61" w14:textId="77777777" w:rsidR="00783751" w:rsidRPr="00783751" w:rsidRDefault="00783751" w:rsidP="00783751">
            <w:pPr>
              <w:spacing w:after="0" w:line="256" w:lineRule="auto"/>
              <w:rPr>
                <w:rFonts w:ascii="Times New Roman" w:eastAsia="Times New Roman" w:hAnsi="Times New Roman" w:cs="Times New Roman"/>
                <w:color w:val="000000"/>
                <w:sz w:val="24"/>
                <w:szCs w:val="24"/>
              </w:rPr>
            </w:pPr>
          </w:p>
        </w:tc>
        <w:tc>
          <w:tcPr>
            <w:tcW w:w="1470" w:type="dxa"/>
            <w:tcBorders>
              <w:top w:val="single" w:sz="12" w:space="0" w:color="auto"/>
              <w:left w:val="single" w:sz="12" w:space="0" w:color="auto"/>
              <w:bottom w:val="single" w:sz="12" w:space="0" w:color="auto"/>
              <w:right w:val="single" w:sz="12" w:space="0" w:color="auto"/>
            </w:tcBorders>
            <w:noWrap/>
            <w:vAlign w:val="bottom"/>
            <w:hideMark/>
          </w:tcPr>
          <w:p w14:paraId="0D8F3D34"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GO:0048306</w:t>
            </w:r>
          </w:p>
        </w:tc>
        <w:tc>
          <w:tcPr>
            <w:tcW w:w="2409" w:type="dxa"/>
            <w:tcBorders>
              <w:top w:val="single" w:sz="12" w:space="0" w:color="auto"/>
              <w:left w:val="single" w:sz="12" w:space="0" w:color="auto"/>
              <w:bottom w:val="single" w:sz="12" w:space="0" w:color="auto"/>
              <w:right w:val="single" w:sz="12" w:space="0" w:color="auto"/>
            </w:tcBorders>
            <w:noWrap/>
            <w:vAlign w:val="bottom"/>
            <w:hideMark/>
          </w:tcPr>
          <w:p w14:paraId="4B2BBAFF"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calcium-dependent protein binding</w:t>
            </w:r>
          </w:p>
        </w:tc>
        <w:tc>
          <w:tcPr>
            <w:tcW w:w="4092" w:type="dxa"/>
            <w:gridSpan w:val="2"/>
            <w:tcBorders>
              <w:top w:val="single" w:sz="12" w:space="0" w:color="auto"/>
              <w:left w:val="single" w:sz="12" w:space="0" w:color="auto"/>
              <w:bottom w:val="single" w:sz="12" w:space="0" w:color="auto"/>
              <w:right w:val="single" w:sz="12" w:space="0" w:color="auto"/>
            </w:tcBorders>
            <w:hideMark/>
          </w:tcPr>
          <w:p w14:paraId="67B1B0EF" w14:textId="77777777" w:rsidR="00783751" w:rsidRPr="00783751" w:rsidRDefault="00783751" w:rsidP="00783751">
            <w:pPr>
              <w:spacing w:after="0" w:line="240" w:lineRule="auto"/>
              <w:jc w:val="center"/>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LOC105330929</w:t>
            </w:r>
          </w:p>
        </w:tc>
      </w:tr>
    </w:tbl>
    <w:p w14:paraId="235D0590"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sz w:val="26"/>
          <w:szCs w:val="26"/>
        </w:rPr>
      </w:pPr>
    </w:p>
    <w:p w14:paraId="42AB2F1E" w14:textId="77777777" w:rsidR="00783751" w:rsidRPr="00783751" w:rsidRDefault="00783751" w:rsidP="00783751">
      <w:pPr>
        <w:spacing w:line="256" w:lineRule="auto"/>
        <w:rPr>
          <w:rFonts w:ascii="Calibri" w:eastAsia="DengXian" w:hAnsi="Calibri" w:cs="Times New Roman"/>
        </w:rPr>
      </w:pPr>
    </w:p>
    <w:p w14:paraId="3C3B6884" w14:textId="77777777" w:rsidR="00783751" w:rsidRPr="00783751" w:rsidRDefault="00783751" w:rsidP="00783751">
      <w:pPr>
        <w:spacing w:line="256" w:lineRule="auto"/>
        <w:rPr>
          <w:rFonts w:ascii="Calibri" w:eastAsia="DengXian" w:hAnsi="Calibri" w:cs="Times New Roman"/>
        </w:rPr>
      </w:pPr>
      <w:r w:rsidRPr="00783751">
        <w:rPr>
          <w:rFonts w:ascii="Calibri" w:eastAsia="DengXian" w:hAnsi="Calibri" w:cs="Times New Roman"/>
          <w:noProof/>
        </w:rPr>
        <w:lastRenderedPageBreak/>
        <w:drawing>
          <wp:inline distT="0" distB="0" distL="0" distR="0" wp14:anchorId="4456FFF4" wp14:editId="58A61BDD">
            <wp:extent cx="5730240" cy="4434840"/>
            <wp:effectExtent l="0" t="0" r="3810" b="381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t="3323"/>
                    <a:stretch>
                      <a:fillRect/>
                    </a:stretch>
                  </pic:blipFill>
                  <pic:spPr bwMode="auto">
                    <a:xfrm>
                      <a:off x="0" y="0"/>
                      <a:ext cx="5730240" cy="4434840"/>
                    </a:xfrm>
                    <a:prstGeom prst="rect">
                      <a:avLst/>
                    </a:prstGeom>
                    <a:noFill/>
                    <a:ln>
                      <a:noFill/>
                    </a:ln>
                  </pic:spPr>
                </pic:pic>
              </a:graphicData>
            </a:graphic>
          </wp:inline>
        </w:drawing>
      </w:r>
    </w:p>
    <w:p w14:paraId="4E2568E4" w14:textId="78CF4388"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00774B0D">
        <w:rPr>
          <w:rFonts w:ascii="Times New Roman" w:eastAsia="DengXian" w:hAnsi="Times New Roman" w:cs="Times New Roman"/>
          <w:b/>
          <w:bCs/>
          <w:sz w:val="24"/>
          <w:szCs w:val="24"/>
        </w:rPr>
        <w:t>5</w:t>
      </w:r>
      <w:r w:rsidRPr="00783751">
        <w:rPr>
          <w:rFonts w:ascii="Times New Roman" w:eastAsia="DengXian" w:hAnsi="Times New Roman" w:cs="Times New Roman"/>
          <w:b/>
          <w:bCs/>
          <w:sz w:val="24"/>
          <w:szCs w:val="24"/>
        </w:rPr>
        <w:t>: Top hypomethylated DMSs by KEGG enrichment analysis:</w:t>
      </w:r>
      <w:r w:rsidRPr="00783751">
        <w:rPr>
          <w:rFonts w:ascii="Times New Roman" w:eastAsia="DengXian" w:hAnsi="Times New Roman" w:cs="Times New Roman"/>
          <w:sz w:val="24"/>
          <w:szCs w:val="24"/>
        </w:rPr>
        <w:t xml:space="preserve"> the top pathway with many DMSs were ko04391 - Hippo signalling pathway (fly) and ko04390 Hippo signaling pathway. The bigger the dot, more the number of genes or sites under the pathway that are differentially methylated. </w:t>
      </w:r>
    </w:p>
    <w:p w14:paraId="0C35E3F9"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A778594"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264C2222"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51C6420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Times New Roman"/>
          <w:noProof/>
        </w:rPr>
        <w:lastRenderedPageBreak/>
        <w:drawing>
          <wp:inline distT="0" distB="0" distL="0" distR="0" wp14:anchorId="7787E086" wp14:editId="32BD5C75">
            <wp:extent cx="5730240" cy="4427220"/>
            <wp:effectExtent l="0" t="0" r="381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t="3561"/>
                    <a:stretch>
                      <a:fillRect/>
                    </a:stretch>
                  </pic:blipFill>
                  <pic:spPr bwMode="auto">
                    <a:xfrm>
                      <a:off x="0" y="0"/>
                      <a:ext cx="5730240" cy="4427220"/>
                    </a:xfrm>
                    <a:prstGeom prst="rect">
                      <a:avLst/>
                    </a:prstGeom>
                    <a:noFill/>
                    <a:ln>
                      <a:noFill/>
                    </a:ln>
                  </pic:spPr>
                </pic:pic>
              </a:graphicData>
            </a:graphic>
          </wp:inline>
        </w:drawing>
      </w:r>
    </w:p>
    <w:p w14:paraId="3DDED710" w14:textId="47306698"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00774B0D">
        <w:rPr>
          <w:rFonts w:ascii="Times New Roman" w:eastAsia="DengXian" w:hAnsi="Times New Roman" w:cs="Times New Roman"/>
          <w:b/>
          <w:bCs/>
          <w:sz w:val="24"/>
          <w:szCs w:val="24"/>
        </w:rPr>
        <w:t>6</w:t>
      </w:r>
      <w:r w:rsidRPr="00783751">
        <w:rPr>
          <w:rFonts w:ascii="Times New Roman" w:eastAsia="DengXian" w:hAnsi="Times New Roman" w:cs="Times New Roman"/>
          <w:b/>
          <w:bCs/>
          <w:sz w:val="24"/>
          <w:szCs w:val="24"/>
        </w:rPr>
        <w:t>: Top hypermethylated</w:t>
      </w:r>
      <w:r w:rsidRPr="00783751">
        <w:rPr>
          <w:rFonts w:ascii="Times New Roman" w:eastAsia="DengXian" w:hAnsi="Times New Roman" w:cs="Times New Roman"/>
          <w:sz w:val="24"/>
          <w:szCs w:val="24"/>
        </w:rPr>
        <w:t xml:space="preserve"> </w:t>
      </w:r>
      <w:r w:rsidRPr="00783751">
        <w:rPr>
          <w:rFonts w:ascii="Times New Roman" w:eastAsia="DengXian" w:hAnsi="Times New Roman" w:cs="Times New Roman"/>
          <w:b/>
          <w:bCs/>
          <w:sz w:val="24"/>
          <w:szCs w:val="24"/>
        </w:rPr>
        <w:t xml:space="preserve">DMSs by KEGG enrichment analysis: </w:t>
      </w:r>
      <w:r w:rsidRPr="00783751">
        <w:rPr>
          <w:rFonts w:ascii="Times New Roman" w:eastAsia="DengXian" w:hAnsi="Times New Roman" w:cs="Times New Roman"/>
          <w:sz w:val="24"/>
          <w:szCs w:val="24"/>
        </w:rPr>
        <w:t xml:space="preserve">The top hypermethylated pathway with many DMSs was endocytosis. The bigger the dot, more the number of genes or sites under the pathway that are differentially methylated. </w:t>
      </w:r>
    </w:p>
    <w:p w14:paraId="28ED4B38"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326B64FB"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5D0DCF84"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75DEEF17"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4873407"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51E3AEF5"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26BBD29C"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E8B69D7"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1568154E"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55060DA7" w14:textId="403F1609" w:rsidR="00783751" w:rsidRDefault="00783751" w:rsidP="00783751">
      <w:pPr>
        <w:spacing w:line="256" w:lineRule="auto"/>
        <w:jc w:val="both"/>
        <w:rPr>
          <w:rFonts w:ascii="Times New Roman" w:eastAsia="DengXian" w:hAnsi="Times New Roman" w:cs="Times New Roman"/>
          <w:sz w:val="24"/>
          <w:szCs w:val="24"/>
        </w:rPr>
      </w:pPr>
    </w:p>
    <w:p w14:paraId="4F3D2951" w14:textId="77777777" w:rsidR="00676D7A" w:rsidRPr="00783751" w:rsidRDefault="00676D7A" w:rsidP="00783751">
      <w:pPr>
        <w:spacing w:line="256" w:lineRule="auto"/>
        <w:jc w:val="both"/>
        <w:rPr>
          <w:rFonts w:ascii="Times New Roman" w:eastAsia="DengXian" w:hAnsi="Times New Roman" w:cs="Times New Roman"/>
          <w:sz w:val="24"/>
          <w:szCs w:val="24"/>
        </w:rPr>
      </w:pPr>
    </w:p>
    <w:p w14:paraId="6446A1F9"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4C0B34A"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6FAACB96" w14:textId="5CB6FA83"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lastRenderedPageBreak/>
        <w:t>Table S1</w:t>
      </w:r>
      <w:r w:rsidR="003720FB">
        <w:rPr>
          <w:rFonts w:ascii="Times New Roman" w:eastAsia="DengXian" w:hAnsi="Times New Roman" w:cs="Times New Roman"/>
          <w:b/>
          <w:bCs/>
          <w:sz w:val="24"/>
          <w:szCs w:val="24"/>
        </w:rPr>
        <w:t>5</w:t>
      </w:r>
      <w:r w:rsidRPr="00783751">
        <w:rPr>
          <w:rFonts w:ascii="Times New Roman" w:eastAsia="DengXian" w:hAnsi="Times New Roman" w:cs="Times New Roman"/>
          <w:b/>
          <w:bCs/>
          <w:sz w:val="24"/>
          <w:szCs w:val="24"/>
        </w:rPr>
        <w:t>: GO enrichment and top molecular function categories of DMGs</w:t>
      </w:r>
    </w:p>
    <w:tbl>
      <w:tblPr>
        <w:tblW w:w="94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17"/>
        <w:gridCol w:w="1566"/>
        <w:gridCol w:w="2977"/>
        <w:gridCol w:w="1275"/>
        <w:gridCol w:w="1560"/>
      </w:tblGrid>
      <w:tr w:rsidR="00783751" w:rsidRPr="00783751" w14:paraId="73CB45DA" w14:textId="77777777" w:rsidTr="00783751">
        <w:trPr>
          <w:trHeight w:val="620"/>
        </w:trPr>
        <w:tc>
          <w:tcPr>
            <w:tcW w:w="2119" w:type="dxa"/>
            <w:tcBorders>
              <w:top w:val="single" w:sz="6" w:space="0" w:color="auto"/>
              <w:left w:val="single" w:sz="6" w:space="0" w:color="auto"/>
              <w:bottom w:val="single" w:sz="6" w:space="0" w:color="auto"/>
              <w:right w:val="single" w:sz="6" w:space="0" w:color="auto"/>
            </w:tcBorders>
            <w:shd w:val="clear" w:color="auto" w:fill="E7E6E6" w:themeFill="background2"/>
          </w:tcPr>
          <w:p w14:paraId="0651320E" w14:textId="77777777" w:rsidR="00783751" w:rsidRPr="00783751" w:rsidRDefault="00783751" w:rsidP="00783751">
            <w:pPr>
              <w:spacing w:line="256" w:lineRule="auto"/>
              <w:rPr>
                <w:rFonts w:ascii="Times New Roman" w:eastAsia="DengXian" w:hAnsi="Times New Roman" w:cs="Times New Roman"/>
                <w:b/>
                <w:bCs/>
                <w:sz w:val="24"/>
                <w:szCs w:val="24"/>
              </w:rPr>
            </w:pPr>
          </w:p>
        </w:tc>
        <w:tc>
          <w:tcPr>
            <w:tcW w:w="1566" w:type="dxa"/>
            <w:tcBorders>
              <w:top w:val="single" w:sz="6" w:space="0" w:color="auto"/>
              <w:left w:val="single" w:sz="6" w:space="0" w:color="auto"/>
              <w:bottom w:val="single" w:sz="6" w:space="0" w:color="auto"/>
              <w:right w:val="single" w:sz="6" w:space="0" w:color="auto"/>
            </w:tcBorders>
            <w:shd w:val="clear" w:color="auto" w:fill="E7E6E6" w:themeFill="background2"/>
            <w:hideMark/>
          </w:tcPr>
          <w:p w14:paraId="73FA0099"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GO-ID</w:t>
            </w:r>
          </w:p>
        </w:tc>
        <w:tc>
          <w:tcPr>
            <w:tcW w:w="2978" w:type="dxa"/>
            <w:tcBorders>
              <w:top w:val="single" w:sz="6" w:space="0" w:color="auto"/>
              <w:left w:val="single" w:sz="6" w:space="0" w:color="auto"/>
              <w:bottom w:val="single" w:sz="6" w:space="0" w:color="auto"/>
              <w:right w:val="single" w:sz="6" w:space="0" w:color="auto"/>
            </w:tcBorders>
            <w:shd w:val="clear" w:color="auto" w:fill="E7E6E6" w:themeFill="background2"/>
            <w:hideMark/>
          </w:tcPr>
          <w:p w14:paraId="58F5F2A7"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Molecular function category</w:t>
            </w:r>
          </w:p>
        </w:tc>
        <w:tc>
          <w:tcPr>
            <w:tcW w:w="1275" w:type="dxa"/>
            <w:tcBorders>
              <w:top w:val="single" w:sz="6" w:space="0" w:color="auto"/>
              <w:left w:val="single" w:sz="6" w:space="0" w:color="auto"/>
              <w:bottom w:val="single" w:sz="6" w:space="0" w:color="auto"/>
              <w:right w:val="single" w:sz="6" w:space="0" w:color="auto"/>
            </w:tcBorders>
            <w:shd w:val="clear" w:color="auto" w:fill="E7E6E6" w:themeFill="background2"/>
            <w:hideMark/>
          </w:tcPr>
          <w:p w14:paraId="6E6AE148"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p value</w:t>
            </w:r>
          </w:p>
        </w:tc>
        <w:tc>
          <w:tcPr>
            <w:tcW w:w="1560" w:type="dxa"/>
            <w:tcBorders>
              <w:top w:val="single" w:sz="6" w:space="0" w:color="auto"/>
              <w:left w:val="single" w:sz="6" w:space="0" w:color="auto"/>
              <w:bottom w:val="single" w:sz="6" w:space="0" w:color="auto"/>
              <w:right w:val="single" w:sz="6" w:space="0" w:color="auto"/>
            </w:tcBorders>
            <w:shd w:val="clear" w:color="auto" w:fill="E7E6E6" w:themeFill="background2"/>
            <w:hideMark/>
          </w:tcPr>
          <w:p w14:paraId="15518796"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Enrichment score</w:t>
            </w:r>
          </w:p>
        </w:tc>
      </w:tr>
      <w:tr w:rsidR="00783751" w:rsidRPr="00783751" w14:paraId="648AA935" w14:textId="77777777" w:rsidTr="00783751">
        <w:tc>
          <w:tcPr>
            <w:tcW w:w="2119" w:type="dxa"/>
            <w:vMerge w:val="restart"/>
            <w:tcBorders>
              <w:top w:val="single" w:sz="6" w:space="0" w:color="auto"/>
              <w:left w:val="single" w:sz="6" w:space="0" w:color="auto"/>
              <w:bottom w:val="single" w:sz="6" w:space="0" w:color="auto"/>
              <w:right w:val="single" w:sz="6" w:space="0" w:color="auto"/>
            </w:tcBorders>
            <w:shd w:val="clear" w:color="auto" w:fill="E7E6E6" w:themeFill="background2"/>
          </w:tcPr>
          <w:p w14:paraId="5843BD85" w14:textId="77777777" w:rsidR="00783751" w:rsidRPr="00783751" w:rsidRDefault="00783751" w:rsidP="00783751">
            <w:pPr>
              <w:spacing w:line="256" w:lineRule="auto"/>
              <w:rPr>
                <w:rFonts w:ascii="Times New Roman" w:eastAsia="DengXian" w:hAnsi="Times New Roman" w:cs="Times New Roman"/>
                <w:sz w:val="24"/>
                <w:szCs w:val="24"/>
              </w:rPr>
            </w:pPr>
          </w:p>
          <w:p w14:paraId="39CA84F0" w14:textId="77777777" w:rsidR="00783751" w:rsidRPr="00783751" w:rsidRDefault="00783751" w:rsidP="00783751">
            <w:pPr>
              <w:spacing w:line="256" w:lineRule="auto"/>
              <w:rPr>
                <w:rFonts w:ascii="Times New Roman" w:eastAsia="DengXian" w:hAnsi="Times New Roman" w:cs="Times New Roman"/>
                <w:sz w:val="24"/>
                <w:szCs w:val="24"/>
              </w:rPr>
            </w:pPr>
          </w:p>
          <w:p w14:paraId="295ABB10" w14:textId="77777777" w:rsidR="00783751" w:rsidRPr="00783751" w:rsidRDefault="00783751" w:rsidP="00783751">
            <w:pPr>
              <w:spacing w:line="256" w:lineRule="auto"/>
              <w:rPr>
                <w:rFonts w:ascii="Times New Roman" w:eastAsia="DengXian" w:hAnsi="Times New Roman" w:cs="Times New Roman"/>
                <w:sz w:val="24"/>
                <w:szCs w:val="24"/>
              </w:rPr>
            </w:pPr>
          </w:p>
          <w:p w14:paraId="18C7206B"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Hypomethylated</w:t>
            </w:r>
          </w:p>
        </w:tc>
        <w:tc>
          <w:tcPr>
            <w:tcW w:w="1566" w:type="dxa"/>
            <w:tcBorders>
              <w:top w:val="single" w:sz="6" w:space="0" w:color="auto"/>
              <w:left w:val="single" w:sz="6" w:space="0" w:color="auto"/>
              <w:bottom w:val="single" w:sz="6" w:space="0" w:color="auto"/>
              <w:right w:val="single" w:sz="6" w:space="0" w:color="auto"/>
            </w:tcBorders>
            <w:vAlign w:val="bottom"/>
          </w:tcPr>
          <w:p w14:paraId="2A3366EA"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GO:0003682</w:t>
            </w:r>
          </w:p>
          <w:p w14:paraId="10FFE1C6" w14:textId="77777777" w:rsidR="00783751" w:rsidRPr="00783751" w:rsidRDefault="00783751" w:rsidP="00783751">
            <w:pPr>
              <w:spacing w:line="256" w:lineRule="auto"/>
              <w:rPr>
                <w:rFonts w:ascii="Times New Roman" w:eastAsia="DengXian" w:hAnsi="Times New Roman" w:cs="Times New Roman"/>
                <w:sz w:val="24"/>
                <w:szCs w:val="24"/>
              </w:rPr>
            </w:pPr>
          </w:p>
        </w:tc>
        <w:tc>
          <w:tcPr>
            <w:tcW w:w="2978" w:type="dxa"/>
            <w:tcBorders>
              <w:top w:val="single" w:sz="6" w:space="0" w:color="auto"/>
              <w:left w:val="single" w:sz="6" w:space="0" w:color="auto"/>
              <w:bottom w:val="single" w:sz="6" w:space="0" w:color="auto"/>
              <w:right w:val="single" w:sz="6" w:space="0" w:color="auto"/>
            </w:tcBorders>
            <w:hideMark/>
          </w:tcPr>
          <w:p w14:paraId="43851656"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chromatin binding</w:t>
            </w:r>
          </w:p>
        </w:tc>
        <w:tc>
          <w:tcPr>
            <w:tcW w:w="1275" w:type="dxa"/>
            <w:tcBorders>
              <w:top w:val="single" w:sz="6" w:space="0" w:color="auto"/>
              <w:left w:val="single" w:sz="6" w:space="0" w:color="auto"/>
              <w:bottom w:val="single" w:sz="6" w:space="0" w:color="auto"/>
              <w:right w:val="single" w:sz="6" w:space="0" w:color="auto"/>
            </w:tcBorders>
            <w:hideMark/>
          </w:tcPr>
          <w:p w14:paraId="63B6BDE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0.00092</w:t>
            </w:r>
          </w:p>
        </w:tc>
        <w:tc>
          <w:tcPr>
            <w:tcW w:w="1560" w:type="dxa"/>
            <w:tcBorders>
              <w:top w:val="single" w:sz="6" w:space="0" w:color="auto"/>
              <w:left w:val="single" w:sz="6" w:space="0" w:color="auto"/>
              <w:bottom w:val="single" w:sz="6" w:space="0" w:color="auto"/>
              <w:right w:val="single" w:sz="6" w:space="0" w:color="auto"/>
            </w:tcBorders>
            <w:hideMark/>
          </w:tcPr>
          <w:p w14:paraId="74A12162"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5.25</w:t>
            </w:r>
          </w:p>
        </w:tc>
      </w:tr>
      <w:tr w:rsidR="00783751" w:rsidRPr="00783751" w14:paraId="3B93EDBF" w14:textId="77777777" w:rsidTr="00783751">
        <w:tc>
          <w:tcPr>
            <w:tcW w:w="2119" w:type="dxa"/>
            <w:vMerge/>
            <w:tcBorders>
              <w:top w:val="single" w:sz="6" w:space="0" w:color="auto"/>
              <w:left w:val="single" w:sz="6" w:space="0" w:color="auto"/>
              <w:bottom w:val="single" w:sz="6" w:space="0" w:color="auto"/>
              <w:right w:val="single" w:sz="6" w:space="0" w:color="auto"/>
            </w:tcBorders>
            <w:vAlign w:val="center"/>
            <w:hideMark/>
          </w:tcPr>
          <w:p w14:paraId="368A32CB"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566" w:type="dxa"/>
            <w:tcBorders>
              <w:top w:val="single" w:sz="6" w:space="0" w:color="auto"/>
              <w:left w:val="single" w:sz="6" w:space="0" w:color="auto"/>
              <w:bottom w:val="single" w:sz="6" w:space="0" w:color="auto"/>
              <w:right w:val="single" w:sz="6" w:space="0" w:color="auto"/>
            </w:tcBorders>
            <w:vAlign w:val="bottom"/>
            <w:hideMark/>
          </w:tcPr>
          <w:p w14:paraId="6ECB55BB"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GO:0042802</w:t>
            </w:r>
          </w:p>
        </w:tc>
        <w:tc>
          <w:tcPr>
            <w:tcW w:w="2978" w:type="dxa"/>
            <w:tcBorders>
              <w:top w:val="single" w:sz="6" w:space="0" w:color="auto"/>
              <w:left w:val="single" w:sz="6" w:space="0" w:color="auto"/>
              <w:bottom w:val="single" w:sz="6" w:space="0" w:color="auto"/>
              <w:right w:val="single" w:sz="6" w:space="0" w:color="auto"/>
            </w:tcBorders>
            <w:hideMark/>
          </w:tcPr>
          <w:p w14:paraId="09A4EBC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identical protein binding</w:t>
            </w:r>
          </w:p>
        </w:tc>
        <w:tc>
          <w:tcPr>
            <w:tcW w:w="1275" w:type="dxa"/>
            <w:tcBorders>
              <w:top w:val="single" w:sz="6" w:space="0" w:color="auto"/>
              <w:left w:val="single" w:sz="6" w:space="0" w:color="auto"/>
              <w:bottom w:val="single" w:sz="6" w:space="0" w:color="auto"/>
              <w:right w:val="single" w:sz="6" w:space="0" w:color="auto"/>
            </w:tcBorders>
            <w:hideMark/>
          </w:tcPr>
          <w:p w14:paraId="16F6337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0.045</w:t>
            </w:r>
          </w:p>
        </w:tc>
        <w:tc>
          <w:tcPr>
            <w:tcW w:w="1560" w:type="dxa"/>
            <w:tcBorders>
              <w:top w:val="single" w:sz="6" w:space="0" w:color="auto"/>
              <w:left w:val="single" w:sz="6" w:space="0" w:color="auto"/>
              <w:bottom w:val="single" w:sz="6" w:space="0" w:color="auto"/>
              <w:right w:val="single" w:sz="6" w:space="0" w:color="auto"/>
            </w:tcBorders>
            <w:hideMark/>
          </w:tcPr>
          <w:p w14:paraId="7E20637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2.02</w:t>
            </w:r>
          </w:p>
        </w:tc>
      </w:tr>
      <w:tr w:rsidR="00783751" w:rsidRPr="00783751" w14:paraId="5EE610D6" w14:textId="77777777" w:rsidTr="00783751">
        <w:tc>
          <w:tcPr>
            <w:tcW w:w="2119" w:type="dxa"/>
            <w:vMerge/>
            <w:tcBorders>
              <w:top w:val="single" w:sz="6" w:space="0" w:color="auto"/>
              <w:left w:val="single" w:sz="6" w:space="0" w:color="auto"/>
              <w:bottom w:val="single" w:sz="6" w:space="0" w:color="auto"/>
              <w:right w:val="single" w:sz="6" w:space="0" w:color="auto"/>
            </w:tcBorders>
            <w:vAlign w:val="center"/>
            <w:hideMark/>
          </w:tcPr>
          <w:p w14:paraId="3514906E"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566" w:type="dxa"/>
            <w:tcBorders>
              <w:top w:val="single" w:sz="6" w:space="0" w:color="auto"/>
              <w:left w:val="single" w:sz="6" w:space="0" w:color="auto"/>
              <w:bottom w:val="single" w:sz="6" w:space="0" w:color="auto"/>
              <w:right w:val="single" w:sz="6" w:space="0" w:color="auto"/>
            </w:tcBorders>
            <w:vAlign w:val="bottom"/>
            <w:hideMark/>
          </w:tcPr>
          <w:p w14:paraId="70F58FD8"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GO:0005524</w:t>
            </w:r>
          </w:p>
        </w:tc>
        <w:tc>
          <w:tcPr>
            <w:tcW w:w="2978" w:type="dxa"/>
            <w:tcBorders>
              <w:top w:val="single" w:sz="6" w:space="0" w:color="auto"/>
              <w:left w:val="single" w:sz="6" w:space="0" w:color="auto"/>
              <w:bottom w:val="single" w:sz="6" w:space="0" w:color="auto"/>
              <w:right w:val="single" w:sz="6" w:space="0" w:color="auto"/>
            </w:tcBorders>
            <w:hideMark/>
          </w:tcPr>
          <w:p w14:paraId="179C410A"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ATP binding</w:t>
            </w:r>
          </w:p>
        </w:tc>
        <w:tc>
          <w:tcPr>
            <w:tcW w:w="1275" w:type="dxa"/>
            <w:tcBorders>
              <w:top w:val="single" w:sz="6" w:space="0" w:color="auto"/>
              <w:left w:val="single" w:sz="6" w:space="0" w:color="auto"/>
              <w:bottom w:val="single" w:sz="6" w:space="0" w:color="auto"/>
              <w:right w:val="single" w:sz="6" w:space="0" w:color="auto"/>
            </w:tcBorders>
            <w:hideMark/>
          </w:tcPr>
          <w:p w14:paraId="6077E1F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0.32</w:t>
            </w:r>
          </w:p>
        </w:tc>
        <w:tc>
          <w:tcPr>
            <w:tcW w:w="1560" w:type="dxa"/>
            <w:tcBorders>
              <w:top w:val="single" w:sz="6" w:space="0" w:color="auto"/>
              <w:left w:val="single" w:sz="6" w:space="0" w:color="auto"/>
              <w:bottom w:val="single" w:sz="6" w:space="0" w:color="auto"/>
              <w:right w:val="single" w:sz="6" w:space="0" w:color="auto"/>
            </w:tcBorders>
            <w:hideMark/>
          </w:tcPr>
          <w:p w14:paraId="7223B510"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1.07</w:t>
            </w:r>
          </w:p>
        </w:tc>
      </w:tr>
      <w:tr w:rsidR="00783751" w:rsidRPr="00783751" w14:paraId="4BC57696" w14:textId="77777777" w:rsidTr="00783751">
        <w:tc>
          <w:tcPr>
            <w:tcW w:w="2119" w:type="dxa"/>
            <w:vMerge/>
            <w:tcBorders>
              <w:top w:val="single" w:sz="6" w:space="0" w:color="auto"/>
              <w:left w:val="single" w:sz="6" w:space="0" w:color="auto"/>
              <w:bottom w:val="single" w:sz="6" w:space="0" w:color="auto"/>
              <w:right w:val="single" w:sz="6" w:space="0" w:color="auto"/>
            </w:tcBorders>
            <w:vAlign w:val="center"/>
            <w:hideMark/>
          </w:tcPr>
          <w:p w14:paraId="3B20BC7B"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566" w:type="dxa"/>
            <w:tcBorders>
              <w:top w:val="single" w:sz="6" w:space="0" w:color="auto"/>
              <w:left w:val="single" w:sz="6" w:space="0" w:color="auto"/>
              <w:bottom w:val="single" w:sz="6" w:space="0" w:color="auto"/>
              <w:right w:val="single" w:sz="6" w:space="0" w:color="auto"/>
            </w:tcBorders>
            <w:vAlign w:val="bottom"/>
            <w:hideMark/>
          </w:tcPr>
          <w:p w14:paraId="71EB933F"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color w:val="000000"/>
                <w:sz w:val="24"/>
                <w:szCs w:val="24"/>
              </w:rPr>
              <w:t>GO:0046872</w:t>
            </w:r>
          </w:p>
        </w:tc>
        <w:tc>
          <w:tcPr>
            <w:tcW w:w="2978" w:type="dxa"/>
            <w:tcBorders>
              <w:top w:val="single" w:sz="6" w:space="0" w:color="auto"/>
              <w:left w:val="single" w:sz="6" w:space="0" w:color="auto"/>
              <w:bottom w:val="single" w:sz="6" w:space="0" w:color="auto"/>
              <w:right w:val="single" w:sz="6" w:space="0" w:color="auto"/>
            </w:tcBorders>
            <w:hideMark/>
          </w:tcPr>
          <w:p w14:paraId="757CCC8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metal ion binding</w:t>
            </w:r>
          </w:p>
        </w:tc>
        <w:tc>
          <w:tcPr>
            <w:tcW w:w="1275" w:type="dxa"/>
            <w:tcBorders>
              <w:top w:val="single" w:sz="6" w:space="0" w:color="auto"/>
              <w:left w:val="single" w:sz="6" w:space="0" w:color="auto"/>
              <w:bottom w:val="single" w:sz="6" w:space="0" w:color="auto"/>
              <w:right w:val="single" w:sz="6" w:space="0" w:color="auto"/>
            </w:tcBorders>
            <w:hideMark/>
          </w:tcPr>
          <w:p w14:paraId="4FC0100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0.82</w:t>
            </w:r>
          </w:p>
        </w:tc>
        <w:tc>
          <w:tcPr>
            <w:tcW w:w="1560" w:type="dxa"/>
            <w:tcBorders>
              <w:top w:val="single" w:sz="6" w:space="0" w:color="auto"/>
              <w:left w:val="single" w:sz="6" w:space="0" w:color="auto"/>
              <w:bottom w:val="single" w:sz="6" w:space="0" w:color="auto"/>
              <w:right w:val="single" w:sz="6" w:space="0" w:color="auto"/>
            </w:tcBorders>
            <w:hideMark/>
          </w:tcPr>
          <w:p w14:paraId="16335EB8"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0.54</w:t>
            </w:r>
          </w:p>
        </w:tc>
      </w:tr>
      <w:tr w:rsidR="00783751" w:rsidRPr="00783751" w14:paraId="54CB79DC" w14:textId="77777777" w:rsidTr="00783751">
        <w:tc>
          <w:tcPr>
            <w:tcW w:w="2119" w:type="dxa"/>
            <w:vMerge w:val="restart"/>
            <w:tcBorders>
              <w:top w:val="single" w:sz="6" w:space="0" w:color="auto"/>
              <w:left w:val="single" w:sz="6" w:space="0" w:color="auto"/>
              <w:bottom w:val="single" w:sz="6" w:space="0" w:color="auto"/>
              <w:right w:val="single" w:sz="6" w:space="0" w:color="auto"/>
            </w:tcBorders>
            <w:shd w:val="clear" w:color="auto" w:fill="E7E6E6" w:themeFill="background2"/>
          </w:tcPr>
          <w:p w14:paraId="716325BE" w14:textId="77777777" w:rsidR="00783751" w:rsidRPr="00783751" w:rsidRDefault="00783751" w:rsidP="00783751">
            <w:pPr>
              <w:spacing w:line="256" w:lineRule="auto"/>
              <w:rPr>
                <w:rFonts w:ascii="Times New Roman" w:eastAsia="DengXian" w:hAnsi="Times New Roman" w:cs="Times New Roman"/>
                <w:sz w:val="24"/>
                <w:szCs w:val="24"/>
              </w:rPr>
            </w:pPr>
          </w:p>
          <w:p w14:paraId="03ABCE48" w14:textId="77777777" w:rsidR="00783751" w:rsidRPr="00783751" w:rsidRDefault="00783751" w:rsidP="00783751">
            <w:pPr>
              <w:spacing w:line="256" w:lineRule="auto"/>
              <w:rPr>
                <w:rFonts w:ascii="Times New Roman" w:eastAsia="DengXian" w:hAnsi="Times New Roman" w:cs="Times New Roman"/>
                <w:sz w:val="24"/>
                <w:szCs w:val="24"/>
              </w:rPr>
            </w:pPr>
          </w:p>
          <w:p w14:paraId="71155521" w14:textId="77777777" w:rsidR="00783751" w:rsidRPr="00783751" w:rsidRDefault="00783751" w:rsidP="00783751">
            <w:pPr>
              <w:spacing w:line="256" w:lineRule="auto"/>
              <w:rPr>
                <w:rFonts w:ascii="Times New Roman" w:eastAsia="DengXian" w:hAnsi="Times New Roman" w:cs="Times New Roman"/>
                <w:sz w:val="24"/>
                <w:szCs w:val="24"/>
              </w:rPr>
            </w:pPr>
          </w:p>
          <w:p w14:paraId="5A6FBCF0"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 xml:space="preserve"> Hypermethylated</w:t>
            </w:r>
          </w:p>
          <w:p w14:paraId="0BB01709" w14:textId="77777777" w:rsidR="00783751" w:rsidRPr="00783751" w:rsidRDefault="00783751" w:rsidP="00783751">
            <w:pPr>
              <w:spacing w:line="256" w:lineRule="auto"/>
              <w:rPr>
                <w:rFonts w:ascii="Times New Roman" w:eastAsia="DengXian" w:hAnsi="Times New Roman" w:cs="Times New Roman"/>
                <w:b/>
                <w:bCs/>
                <w:sz w:val="24"/>
                <w:szCs w:val="24"/>
              </w:rPr>
            </w:pPr>
          </w:p>
        </w:tc>
        <w:tc>
          <w:tcPr>
            <w:tcW w:w="1566" w:type="dxa"/>
            <w:tcBorders>
              <w:top w:val="single" w:sz="6" w:space="0" w:color="auto"/>
              <w:left w:val="single" w:sz="6" w:space="0" w:color="auto"/>
              <w:bottom w:val="single" w:sz="6" w:space="0" w:color="auto"/>
              <w:right w:val="single" w:sz="6" w:space="0" w:color="auto"/>
            </w:tcBorders>
            <w:hideMark/>
          </w:tcPr>
          <w:p w14:paraId="7D70718F"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GO:0042803</w:t>
            </w:r>
          </w:p>
        </w:tc>
        <w:tc>
          <w:tcPr>
            <w:tcW w:w="2978" w:type="dxa"/>
            <w:tcBorders>
              <w:top w:val="single" w:sz="6" w:space="0" w:color="auto"/>
              <w:left w:val="single" w:sz="6" w:space="0" w:color="auto"/>
              <w:bottom w:val="single" w:sz="6" w:space="0" w:color="auto"/>
              <w:right w:val="single" w:sz="6" w:space="0" w:color="auto"/>
            </w:tcBorders>
            <w:hideMark/>
          </w:tcPr>
          <w:p w14:paraId="5DC16B1E"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protein homodimerization activity</w:t>
            </w:r>
          </w:p>
        </w:tc>
        <w:tc>
          <w:tcPr>
            <w:tcW w:w="1275" w:type="dxa"/>
            <w:tcBorders>
              <w:top w:val="single" w:sz="6" w:space="0" w:color="auto"/>
              <w:left w:val="single" w:sz="6" w:space="0" w:color="auto"/>
              <w:bottom w:val="single" w:sz="6" w:space="0" w:color="auto"/>
              <w:right w:val="single" w:sz="6" w:space="0" w:color="auto"/>
            </w:tcBorders>
            <w:hideMark/>
          </w:tcPr>
          <w:p w14:paraId="60373497"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0.0063</w:t>
            </w:r>
          </w:p>
        </w:tc>
        <w:tc>
          <w:tcPr>
            <w:tcW w:w="1560" w:type="dxa"/>
            <w:tcBorders>
              <w:top w:val="single" w:sz="6" w:space="0" w:color="auto"/>
              <w:left w:val="single" w:sz="6" w:space="0" w:color="auto"/>
              <w:bottom w:val="single" w:sz="6" w:space="0" w:color="auto"/>
              <w:right w:val="single" w:sz="6" w:space="0" w:color="auto"/>
            </w:tcBorders>
            <w:hideMark/>
          </w:tcPr>
          <w:p w14:paraId="40E964C4"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2.71</w:t>
            </w:r>
          </w:p>
        </w:tc>
      </w:tr>
      <w:tr w:rsidR="00783751" w:rsidRPr="00783751" w14:paraId="4C4676A6" w14:textId="77777777" w:rsidTr="00783751">
        <w:tc>
          <w:tcPr>
            <w:tcW w:w="2119" w:type="dxa"/>
            <w:vMerge/>
            <w:tcBorders>
              <w:top w:val="single" w:sz="6" w:space="0" w:color="auto"/>
              <w:left w:val="single" w:sz="6" w:space="0" w:color="auto"/>
              <w:bottom w:val="single" w:sz="6" w:space="0" w:color="auto"/>
              <w:right w:val="single" w:sz="6" w:space="0" w:color="auto"/>
            </w:tcBorders>
            <w:vAlign w:val="center"/>
            <w:hideMark/>
          </w:tcPr>
          <w:p w14:paraId="1D0ED1C7"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566" w:type="dxa"/>
            <w:tcBorders>
              <w:top w:val="single" w:sz="6" w:space="0" w:color="auto"/>
              <w:left w:val="single" w:sz="6" w:space="0" w:color="auto"/>
              <w:bottom w:val="single" w:sz="6" w:space="0" w:color="auto"/>
              <w:right w:val="single" w:sz="6" w:space="0" w:color="auto"/>
            </w:tcBorders>
            <w:hideMark/>
          </w:tcPr>
          <w:p w14:paraId="5C928580"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GO:0003723</w:t>
            </w:r>
          </w:p>
        </w:tc>
        <w:tc>
          <w:tcPr>
            <w:tcW w:w="2978" w:type="dxa"/>
            <w:tcBorders>
              <w:top w:val="single" w:sz="6" w:space="0" w:color="auto"/>
              <w:left w:val="single" w:sz="6" w:space="0" w:color="auto"/>
              <w:bottom w:val="single" w:sz="6" w:space="0" w:color="auto"/>
              <w:right w:val="single" w:sz="6" w:space="0" w:color="auto"/>
            </w:tcBorders>
            <w:hideMark/>
          </w:tcPr>
          <w:p w14:paraId="7C1860E7"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RNA binding</w:t>
            </w:r>
          </w:p>
        </w:tc>
        <w:tc>
          <w:tcPr>
            <w:tcW w:w="1275" w:type="dxa"/>
            <w:tcBorders>
              <w:top w:val="single" w:sz="6" w:space="0" w:color="auto"/>
              <w:left w:val="single" w:sz="6" w:space="0" w:color="auto"/>
              <w:bottom w:val="single" w:sz="6" w:space="0" w:color="auto"/>
              <w:right w:val="single" w:sz="6" w:space="0" w:color="auto"/>
            </w:tcBorders>
            <w:hideMark/>
          </w:tcPr>
          <w:p w14:paraId="4E4A8337"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0.031</w:t>
            </w:r>
          </w:p>
        </w:tc>
        <w:tc>
          <w:tcPr>
            <w:tcW w:w="1560" w:type="dxa"/>
            <w:tcBorders>
              <w:top w:val="single" w:sz="6" w:space="0" w:color="auto"/>
              <w:left w:val="single" w:sz="6" w:space="0" w:color="auto"/>
              <w:bottom w:val="single" w:sz="6" w:space="0" w:color="auto"/>
              <w:right w:val="single" w:sz="6" w:space="0" w:color="auto"/>
            </w:tcBorders>
            <w:hideMark/>
          </w:tcPr>
          <w:p w14:paraId="1B98B438"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1.87</w:t>
            </w:r>
          </w:p>
        </w:tc>
      </w:tr>
      <w:tr w:rsidR="00783751" w:rsidRPr="00783751" w14:paraId="62D1F518" w14:textId="77777777" w:rsidTr="00783751">
        <w:tc>
          <w:tcPr>
            <w:tcW w:w="2119" w:type="dxa"/>
            <w:vMerge/>
            <w:tcBorders>
              <w:top w:val="single" w:sz="6" w:space="0" w:color="auto"/>
              <w:left w:val="single" w:sz="6" w:space="0" w:color="auto"/>
              <w:bottom w:val="single" w:sz="6" w:space="0" w:color="auto"/>
              <w:right w:val="single" w:sz="6" w:space="0" w:color="auto"/>
            </w:tcBorders>
            <w:vAlign w:val="center"/>
            <w:hideMark/>
          </w:tcPr>
          <w:p w14:paraId="4642A1E2"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566" w:type="dxa"/>
            <w:tcBorders>
              <w:top w:val="single" w:sz="6" w:space="0" w:color="auto"/>
              <w:left w:val="single" w:sz="6" w:space="0" w:color="auto"/>
              <w:bottom w:val="single" w:sz="6" w:space="0" w:color="auto"/>
              <w:right w:val="single" w:sz="6" w:space="0" w:color="auto"/>
            </w:tcBorders>
            <w:hideMark/>
          </w:tcPr>
          <w:p w14:paraId="0549444E"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GO:0008270</w:t>
            </w:r>
          </w:p>
        </w:tc>
        <w:tc>
          <w:tcPr>
            <w:tcW w:w="2978" w:type="dxa"/>
            <w:tcBorders>
              <w:top w:val="single" w:sz="6" w:space="0" w:color="auto"/>
              <w:left w:val="single" w:sz="6" w:space="0" w:color="auto"/>
              <w:bottom w:val="single" w:sz="6" w:space="0" w:color="auto"/>
              <w:right w:val="single" w:sz="6" w:space="0" w:color="auto"/>
            </w:tcBorders>
            <w:hideMark/>
          </w:tcPr>
          <w:p w14:paraId="66CE18B5"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zinc ion binding</w:t>
            </w:r>
          </w:p>
        </w:tc>
        <w:tc>
          <w:tcPr>
            <w:tcW w:w="1275" w:type="dxa"/>
            <w:tcBorders>
              <w:top w:val="single" w:sz="6" w:space="0" w:color="auto"/>
              <w:left w:val="single" w:sz="6" w:space="0" w:color="auto"/>
              <w:bottom w:val="single" w:sz="6" w:space="0" w:color="auto"/>
              <w:right w:val="single" w:sz="6" w:space="0" w:color="auto"/>
            </w:tcBorders>
            <w:hideMark/>
          </w:tcPr>
          <w:p w14:paraId="0B96D6B0"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0.091</w:t>
            </w:r>
          </w:p>
        </w:tc>
        <w:tc>
          <w:tcPr>
            <w:tcW w:w="1560" w:type="dxa"/>
            <w:tcBorders>
              <w:top w:val="single" w:sz="6" w:space="0" w:color="auto"/>
              <w:left w:val="single" w:sz="6" w:space="0" w:color="auto"/>
              <w:bottom w:val="single" w:sz="6" w:space="0" w:color="auto"/>
              <w:right w:val="single" w:sz="6" w:space="0" w:color="auto"/>
            </w:tcBorders>
            <w:hideMark/>
          </w:tcPr>
          <w:p w14:paraId="34B6C5E0"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1.59</w:t>
            </w:r>
          </w:p>
        </w:tc>
      </w:tr>
      <w:tr w:rsidR="00783751" w:rsidRPr="00783751" w14:paraId="1F210AF2" w14:textId="77777777" w:rsidTr="00783751">
        <w:tc>
          <w:tcPr>
            <w:tcW w:w="2119" w:type="dxa"/>
            <w:vMerge/>
            <w:tcBorders>
              <w:top w:val="single" w:sz="6" w:space="0" w:color="auto"/>
              <w:left w:val="single" w:sz="6" w:space="0" w:color="auto"/>
              <w:bottom w:val="single" w:sz="6" w:space="0" w:color="auto"/>
              <w:right w:val="single" w:sz="6" w:space="0" w:color="auto"/>
            </w:tcBorders>
            <w:vAlign w:val="center"/>
            <w:hideMark/>
          </w:tcPr>
          <w:p w14:paraId="2BB487F1"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566" w:type="dxa"/>
            <w:tcBorders>
              <w:top w:val="single" w:sz="6" w:space="0" w:color="auto"/>
              <w:left w:val="single" w:sz="6" w:space="0" w:color="auto"/>
              <w:bottom w:val="single" w:sz="6" w:space="0" w:color="auto"/>
              <w:right w:val="single" w:sz="6" w:space="0" w:color="auto"/>
            </w:tcBorders>
            <w:hideMark/>
          </w:tcPr>
          <w:p w14:paraId="47CFE372"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GO:0046872</w:t>
            </w:r>
          </w:p>
        </w:tc>
        <w:tc>
          <w:tcPr>
            <w:tcW w:w="2978" w:type="dxa"/>
            <w:tcBorders>
              <w:top w:val="single" w:sz="6" w:space="0" w:color="auto"/>
              <w:left w:val="single" w:sz="6" w:space="0" w:color="auto"/>
              <w:bottom w:val="single" w:sz="6" w:space="0" w:color="auto"/>
              <w:right w:val="single" w:sz="6" w:space="0" w:color="auto"/>
            </w:tcBorders>
            <w:hideMark/>
          </w:tcPr>
          <w:p w14:paraId="0D555D6A"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metal ion binding</w:t>
            </w:r>
          </w:p>
        </w:tc>
        <w:tc>
          <w:tcPr>
            <w:tcW w:w="1275" w:type="dxa"/>
            <w:tcBorders>
              <w:top w:val="single" w:sz="6" w:space="0" w:color="auto"/>
              <w:left w:val="single" w:sz="6" w:space="0" w:color="auto"/>
              <w:bottom w:val="single" w:sz="6" w:space="0" w:color="auto"/>
              <w:right w:val="single" w:sz="6" w:space="0" w:color="auto"/>
            </w:tcBorders>
            <w:hideMark/>
          </w:tcPr>
          <w:p w14:paraId="1EED6C8C"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0.58</w:t>
            </w:r>
          </w:p>
        </w:tc>
        <w:tc>
          <w:tcPr>
            <w:tcW w:w="1560" w:type="dxa"/>
            <w:tcBorders>
              <w:top w:val="single" w:sz="6" w:space="0" w:color="auto"/>
              <w:left w:val="single" w:sz="6" w:space="0" w:color="auto"/>
              <w:bottom w:val="single" w:sz="6" w:space="0" w:color="auto"/>
              <w:right w:val="single" w:sz="6" w:space="0" w:color="auto"/>
            </w:tcBorders>
            <w:hideMark/>
          </w:tcPr>
          <w:p w14:paraId="156A03D0"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0.85</w:t>
            </w:r>
          </w:p>
        </w:tc>
      </w:tr>
      <w:tr w:rsidR="00783751" w:rsidRPr="00783751" w14:paraId="6CC29A50" w14:textId="77777777" w:rsidTr="00783751">
        <w:tc>
          <w:tcPr>
            <w:tcW w:w="2119" w:type="dxa"/>
            <w:vMerge/>
            <w:tcBorders>
              <w:top w:val="single" w:sz="6" w:space="0" w:color="auto"/>
              <w:left w:val="single" w:sz="6" w:space="0" w:color="auto"/>
              <w:bottom w:val="single" w:sz="6" w:space="0" w:color="auto"/>
              <w:right w:val="single" w:sz="6" w:space="0" w:color="auto"/>
            </w:tcBorders>
            <w:vAlign w:val="center"/>
            <w:hideMark/>
          </w:tcPr>
          <w:p w14:paraId="51ADAB39"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566" w:type="dxa"/>
            <w:tcBorders>
              <w:top w:val="single" w:sz="6" w:space="0" w:color="auto"/>
              <w:left w:val="single" w:sz="6" w:space="0" w:color="auto"/>
              <w:bottom w:val="single" w:sz="6" w:space="0" w:color="auto"/>
              <w:right w:val="single" w:sz="6" w:space="0" w:color="auto"/>
            </w:tcBorders>
            <w:hideMark/>
          </w:tcPr>
          <w:p w14:paraId="0E8E8439"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GO:0005524</w:t>
            </w:r>
          </w:p>
        </w:tc>
        <w:tc>
          <w:tcPr>
            <w:tcW w:w="2978" w:type="dxa"/>
            <w:tcBorders>
              <w:top w:val="single" w:sz="6" w:space="0" w:color="auto"/>
              <w:left w:val="single" w:sz="6" w:space="0" w:color="auto"/>
              <w:bottom w:val="single" w:sz="6" w:space="0" w:color="auto"/>
              <w:right w:val="single" w:sz="6" w:space="0" w:color="auto"/>
            </w:tcBorders>
            <w:hideMark/>
          </w:tcPr>
          <w:p w14:paraId="0C73425F"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ATP binding</w:t>
            </w:r>
          </w:p>
        </w:tc>
        <w:tc>
          <w:tcPr>
            <w:tcW w:w="1275" w:type="dxa"/>
            <w:tcBorders>
              <w:top w:val="single" w:sz="6" w:space="0" w:color="auto"/>
              <w:left w:val="single" w:sz="6" w:space="0" w:color="auto"/>
              <w:bottom w:val="single" w:sz="6" w:space="0" w:color="auto"/>
              <w:right w:val="single" w:sz="6" w:space="0" w:color="auto"/>
            </w:tcBorders>
            <w:hideMark/>
          </w:tcPr>
          <w:p w14:paraId="3CC5EAD0"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0.70</w:t>
            </w:r>
          </w:p>
        </w:tc>
        <w:tc>
          <w:tcPr>
            <w:tcW w:w="1560" w:type="dxa"/>
            <w:tcBorders>
              <w:top w:val="single" w:sz="6" w:space="0" w:color="auto"/>
              <w:left w:val="single" w:sz="6" w:space="0" w:color="auto"/>
              <w:bottom w:val="single" w:sz="6" w:space="0" w:color="auto"/>
              <w:right w:val="single" w:sz="6" w:space="0" w:color="auto"/>
            </w:tcBorders>
            <w:hideMark/>
          </w:tcPr>
          <w:p w14:paraId="0FCDFF2A" w14:textId="77777777" w:rsidR="00783751" w:rsidRPr="00783751" w:rsidRDefault="00783751" w:rsidP="00783751">
            <w:pPr>
              <w:spacing w:line="256" w:lineRule="auto"/>
              <w:rPr>
                <w:rFonts w:ascii="Times New Roman" w:eastAsia="DengXian" w:hAnsi="Times New Roman" w:cs="Times New Roman"/>
                <w:color w:val="000000"/>
                <w:sz w:val="24"/>
                <w:szCs w:val="24"/>
              </w:rPr>
            </w:pPr>
            <w:r w:rsidRPr="00783751">
              <w:rPr>
                <w:rFonts w:ascii="Times New Roman" w:eastAsia="DengXian" w:hAnsi="Times New Roman" w:cs="Times New Roman"/>
                <w:sz w:val="24"/>
                <w:szCs w:val="24"/>
              </w:rPr>
              <w:t>0.72</w:t>
            </w:r>
          </w:p>
        </w:tc>
      </w:tr>
    </w:tbl>
    <w:p w14:paraId="00A6E7C7"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E166263"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5BC92012"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4DE0290B"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Calibri" w:eastAsia="DengXian" w:hAnsi="Calibri" w:cs="Times New Roman"/>
          <w:noProof/>
        </w:rPr>
        <w:drawing>
          <wp:inline distT="0" distB="0" distL="0" distR="0" wp14:anchorId="2590BE03" wp14:editId="3CD633D6">
            <wp:extent cx="5494020" cy="3238500"/>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l="7829" r="1164" b="5594"/>
                    <a:stretch>
                      <a:fillRect/>
                    </a:stretch>
                  </pic:blipFill>
                  <pic:spPr bwMode="auto">
                    <a:xfrm>
                      <a:off x="0" y="0"/>
                      <a:ext cx="5494020" cy="3238500"/>
                    </a:xfrm>
                    <a:prstGeom prst="rect">
                      <a:avLst/>
                    </a:prstGeom>
                    <a:noFill/>
                    <a:ln>
                      <a:noFill/>
                    </a:ln>
                  </pic:spPr>
                </pic:pic>
              </a:graphicData>
            </a:graphic>
          </wp:inline>
        </w:drawing>
      </w:r>
    </w:p>
    <w:p w14:paraId="2B936CB4" w14:textId="7A79CC86"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00774B0D">
        <w:rPr>
          <w:rFonts w:ascii="Times New Roman" w:eastAsia="DengXian" w:hAnsi="Times New Roman" w:cs="Times New Roman"/>
          <w:b/>
          <w:bCs/>
          <w:sz w:val="24"/>
          <w:szCs w:val="24"/>
        </w:rPr>
        <w:t>7</w:t>
      </w:r>
      <w:r w:rsidRPr="00783751">
        <w:rPr>
          <w:rFonts w:ascii="Times New Roman" w:eastAsia="DengXian" w:hAnsi="Times New Roman" w:cs="Times New Roman"/>
          <w:b/>
          <w:bCs/>
          <w:sz w:val="24"/>
          <w:szCs w:val="24"/>
        </w:rPr>
        <w:t xml:space="preserve">: Top GO categories of hypomethylated DMGs (differentially methylated genes): </w:t>
      </w:r>
      <w:r w:rsidRPr="00783751">
        <w:rPr>
          <w:rFonts w:ascii="Times New Roman" w:eastAsia="DengXian" w:hAnsi="Times New Roman" w:cs="Times New Roman"/>
          <w:sz w:val="24"/>
          <w:szCs w:val="24"/>
        </w:rPr>
        <w:t>Biological processes in red, cellular components in green and molecular function in blue.</w:t>
      </w:r>
    </w:p>
    <w:p w14:paraId="51BE09D6"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Calibri" w:eastAsia="DengXian" w:hAnsi="Calibri" w:cs="Times New Roman"/>
          <w:noProof/>
        </w:rPr>
        <w:lastRenderedPageBreak/>
        <w:drawing>
          <wp:inline distT="0" distB="0" distL="0" distR="0" wp14:anchorId="008F5BCF" wp14:editId="16C1B71E">
            <wp:extent cx="5288280" cy="3695700"/>
            <wp:effectExtent l="0" t="0" r="762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l="8897" r="1601" b="5547"/>
                    <a:stretch>
                      <a:fillRect/>
                    </a:stretch>
                  </pic:blipFill>
                  <pic:spPr bwMode="auto">
                    <a:xfrm>
                      <a:off x="0" y="0"/>
                      <a:ext cx="5288280" cy="3695700"/>
                    </a:xfrm>
                    <a:prstGeom prst="rect">
                      <a:avLst/>
                    </a:prstGeom>
                    <a:noFill/>
                    <a:ln>
                      <a:noFill/>
                    </a:ln>
                  </pic:spPr>
                </pic:pic>
              </a:graphicData>
            </a:graphic>
          </wp:inline>
        </w:drawing>
      </w:r>
    </w:p>
    <w:p w14:paraId="028C256C" w14:textId="283D01B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S1</w:t>
      </w:r>
      <w:r w:rsidR="00774B0D">
        <w:rPr>
          <w:rFonts w:ascii="Times New Roman" w:eastAsia="DengXian" w:hAnsi="Times New Roman" w:cs="Times New Roman"/>
          <w:b/>
          <w:bCs/>
          <w:sz w:val="24"/>
          <w:szCs w:val="24"/>
        </w:rPr>
        <w:t>8</w:t>
      </w:r>
      <w:r w:rsidRPr="00783751">
        <w:rPr>
          <w:rFonts w:ascii="Times New Roman" w:eastAsia="DengXian" w:hAnsi="Times New Roman" w:cs="Times New Roman"/>
          <w:b/>
          <w:bCs/>
          <w:sz w:val="24"/>
          <w:szCs w:val="24"/>
        </w:rPr>
        <w:t xml:space="preserve">: Top GO categories of hypermethylated DMGs (differentially methylated genes): </w:t>
      </w:r>
      <w:r w:rsidRPr="00783751">
        <w:rPr>
          <w:rFonts w:ascii="Times New Roman" w:eastAsia="DengXian" w:hAnsi="Times New Roman" w:cs="Times New Roman"/>
          <w:sz w:val="24"/>
          <w:szCs w:val="24"/>
        </w:rPr>
        <w:t>Biological processes in red, cellular components in green and molecular function in blue.</w:t>
      </w:r>
    </w:p>
    <w:p w14:paraId="55844912" w14:textId="039542A3"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Times New Roman"/>
          <w:noProof/>
        </w:rPr>
        <w:lastRenderedPageBreak/>
        <w:drawing>
          <wp:inline distT="0" distB="0" distL="0" distR="0" wp14:anchorId="209AC61B" wp14:editId="6CAEAE5E">
            <wp:extent cx="5730240" cy="4427220"/>
            <wp:effectExtent l="0" t="0" r="381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t="3490"/>
                    <a:stretch>
                      <a:fillRect/>
                    </a:stretch>
                  </pic:blipFill>
                  <pic:spPr bwMode="auto">
                    <a:xfrm>
                      <a:off x="0" y="0"/>
                      <a:ext cx="5730240" cy="4427220"/>
                    </a:xfrm>
                    <a:prstGeom prst="rect">
                      <a:avLst/>
                    </a:prstGeom>
                    <a:noFill/>
                    <a:ln>
                      <a:noFill/>
                    </a:ln>
                  </pic:spPr>
                </pic:pic>
              </a:graphicData>
            </a:graphic>
          </wp:inline>
        </w:drawing>
      </w:r>
      <w:r w:rsidRPr="00783751">
        <w:rPr>
          <w:rFonts w:ascii="Times New Roman" w:eastAsia="DengXian" w:hAnsi="Times New Roman" w:cs="Times New Roman"/>
          <w:b/>
          <w:bCs/>
          <w:sz w:val="24"/>
          <w:szCs w:val="24"/>
        </w:rPr>
        <w:t xml:space="preserve"> Figure S</w:t>
      </w:r>
      <w:r w:rsidR="00774B0D">
        <w:rPr>
          <w:rFonts w:ascii="Times New Roman" w:eastAsia="DengXian" w:hAnsi="Times New Roman" w:cs="Times New Roman"/>
          <w:b/>
          <w:bCs/>
          <w:sz w:val="24"/>
          <w:szCs w:val="24"/>
        </w:rPr>
        <w:t>19</w:t>
      </w:r>
      <w:r w:rsidRPr="00783751">
        <w:rPr>
          <w:rFonts w:ascii="Times New Roman" w:eastAsia="DengXian" w:hAnsi="Times New Roman" w:cs="Times New Roman"/>
          <w:b/>
          <w:bCs/>
          <w:sz w:val="24"/>
          <w:szCs w:val="24"/>
        </w:rPr>
        <w:t>: Top hypomethylated</w:t>
      </w:r>
      <w:r w:rsidRPr="00783751">
        <w:rPr>
          <w:rFonts w:ascii="Times New Roman" w:eastAsia="DengXian" w:hAnsi="Times New Roman" w:cs="Times New Roman"/>
          <w:sz w:val="24"/>
          <w:szCs w:val="24"/>
        </w:rPr>
        <w:t xml:space="preserve"> </w:t>
      </w:r>
      <w:r w:rsidRPr="00783751">
        <w:rPr>
          <w:rFonts w:ascii="Times New Roman" w:eastAsia="DengXian" w:hAnsi="Times New Roman" w:cs="Times New Roman"/>
          <w:b/>
          <w:bCs/>
          <w:sz w:val="24"/>
          <w:szCs w:val="24"/>
        </w:rPr>
        <w:t xml:space="preserve">DMGs by KEGG enrichment analysis: </w:t>
      </w:r>
      <w:r w:rsidRPr="00783751">
        <w:rPr>
          <w:rFonts w:ascii="Times New Roman" w:eastAsia="DengXian" w:hAnsi="Times New Roman" w:cs="Times New Roman"/>
          <w:sz w:val="24"/>
          <w:szCs w:val="24"/>
        </w:rPr>
        <w:t>The top hypomethylated pathway with many DMSs was endocrine resistance – ko01522. The bigger the dot, more the number of genes or sites under the pathway that are differentially methylated.</w:t>
      </w:r>
    </w:p>
    <w:p w14:paraId="4EF41128"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Calibri" w:eastAsia="DengXian" w:hAnsi="Calibri" w:cs="Times New Roman"/>
          <w:noProof/>
        </w:rPr>
        <w:lastRenderedPageBreak/>
        <w:drawing>
          <wp:anchor distT="0" distB="0" distL="114300" distR="114300" simplePos="0" relativeHeight="251659264" behindDoc="0" locked="0" layoutInCell="1" allowOverlap="1" wp14:anchorId="04644952" wp14:editId="165D7FB8">
            <wp:simplePos x="0" y="0"/>
            <wp:positionH relativeFrom="column">
              <wp:posOffset>0</wp:posOffset>
            </wp:positionH>
            <wp:positionV relativeFrom="paragraph">
              <wp:posOffset>289560</wp:posOffset>
            </wp:positionV>
            <wp:extent cx="5617210" cy="4585335"/>
            <wp:effectExtent l="0" t="0" r="2540" b="5715"/>
            <wp:wrapSquare wrapText="bothSides"/>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l="1994"/>
                    <a:stretch>
                      <a:fillRect/>
                    </a:stretch>
                  </pic:blipFill>
                  <pic:spPr bwMode="auto">
                    <a:xfrm>
                      <a:off x="0" y="0"/>
                      <a:ext cx="5617210" cy="4585335"/>
                    </a:xfrm>
                    <a:prstGeom prst="rect">
                      <a:avLst/>
                    </a:prstGeom>
                    <a:noFill/>
                  </pic:spPr>
                </pic:pic>
              </a:graphicData>
            </a:graphic>
            <wp14:sizeRelH relativeFrom="page">
              <wp14:pctWidth>0</wp14:pctWidth>
            </wp14:sizeRelH>
            <wp14:sizeRelV relativeFrom="page">
              <wp14:pctHeight>0</wp14:pctHeight>
            </wp14:sizeRelV>
          </wp:anchor>
        </w:drawing>
      </w:r>
    </w:p>
    <w:p w14:paraId="0442FF4E" w14:textId="3CE9ABF8" w:rsidR="00783751" w:rsidRPr="00783751" w:rsidRDefault="00783751" w:rsidP="00783751">
      <w:pPr>
        <w:spacing w:line="256" w:lineRule="auto"/>
        <w:jc w:val="both"/>
        <w:rPr>
          <w:rFonts w:ascii="Times New Roman" w:eastAsia="DengXian" w:hAnsi="Times New Roman" w:cs="Times New Roman"/>
          <w:noProof/>
          <w:sz w:val="24"/>
          <w:szCs w:val="24"/>
        </w:rPr>
      </w:pPr>
      <w:r w:rsidRPr="00783751">
        <w:rPr>
          <w:rFonts w:ascii="Times New Roman" w:eastAsia="DengXian" w:hAnsi="Times New Roman" w:cs="Times New Roman"/>
          <w:b/>
          <w:bCs/>
          <w:sz w:val="24"/>
          <w:szCs w:val="24"/>
        </w:rPr>
        <w:t>Figure S2</w:t>
      </w:r>
      <w:r w:rsidR="00774B0D">
        <w:rPr>
          <w:rFonts w:ascii="Times New Roman" w:eastAsia="DengXian" w:hAnsi="Times New Roman" w:cs="Times New Roman"/>
          <w:b/>
          <w:bCs/>
          <w:sz w:val="24"/>
          <w:szCs w:val="24"/>
        </w:rPr>
        <w:t>0</w:t>
      </w:r>
      <w:r w:rsidRPr="00783751">
        <w:rPr>
          <w:rFonts w:ascii="Times New Roman" w:eastAsia="DengXian" w:hAnsi="Times New Roman" w:cs="Times New Roman"/>
          <w:b/>
          <w:bCs/>
          <w:sz w:val="24"/>
          <w:szCs w:val="24"/>
        </w:rPr>
        <w:t>: Top hypermethylated</w:t>
      </w:r>
      <w:r w:rsidRPr="00783751">
        <w:rPr>
          <w:rFonts w:ascii="Times New Roman" w:eastAsia="DengXian" w:hAnsi="Times New Roman" w:cs="Times New Roman"/>
          <w:sz w:val="24"/>
          <w:szCs w:val="24"/>
        </w:rPr>
        <w:t xml:space="preserve"> </w:t>
      </w:r>
      <w:r w:rsidRPr="00783751">
        <w:rPr>
          <w:rFonts w:ascii="Times New Roman" w:eastAsia="DengXian" w:hAnsi="Times New Roman" w:cs="Times New Roman"/>
          <w:b/>
          <w:bCs/>
          <w:sz w:val="24"/>
          <w:szCs w:val="24"/>
        </w:rPr>
        <w:t xml:space="preserve">DMGs by KEGG enrichment analysis: </w:t>
      </w:r>
      <w:r w:rsidRPr="00783751">
        <w:rPr>
          <w:rFonts w:ascii="Times New Roman" w:eastAsia="DengXian" w:hAnsi="Times New Roman" w:cs="Times New Roman"/>
          <w:sz w:val="24"/>
          <w:szCs w:val="24"/>
        </w:rPr>
        <w:t>The top pathway with many hypermethylated DMSs was amino sugar and nucleotide sugar metabolism – ko01520. The bigger the dot, more the number of genes or sites under the pathway that are differentially methylated.</w:t>
      </w:r>
    </w:p>
    <w:p w14:paraId="194909A9"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22046652"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DD62E09"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3CB0C55E"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64908688"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785F204"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08A2386E"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525B978C"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ED1A98E"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6C62824D"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A2DBC63" w14:textId="3281CE73"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lastRenderedPageBreak/>
        <w:t>Table S1</w:t>
      </w:r>
      <w:r w:rsidR="003720FB">
        <w:rPr>
          <w:rFonts w:ascii="Times New Roman" w:eastAsia="DengXian" w:hAnsi="Times New Roman" w:cs="Times New Roman"/>
          <w:b/>
          <w:bCs/>
          <w:sz w:val="24"/>
          <w:szCs w:val="24"/>
        </w:rPr>
        <w:t>6</w:t>
      </w:r>
      <w:r w:rsidRPr="00783751">
        <w:rPr>
          <w:rFonts w:ascii="Times New Roman" w:eastAsia="DengXian" w:hAnsi="Times New Roman" w:cs="Times New Roman"/>
          <w:b/>
          <w:bCs/>
          <w:sz w:val="24"/>
          <w:szCs w:val="24"/>
        </w:rPr>
        <w:t xml:space="preserve">: GO categories of DMGs filtered using the term “calcium” relevant for biomineralisation </w:t>
      </w:r>
    </w:p>
    <w:tbl>
      <w:tblPr>
        <w:tblW w:w="9341" w:type="dxa"/>
        <w:tblLook w:val="04A0" w:firstRow="1" w:lastRow="0" w:firstColumn="1" w:lastColumn="0" w:noHBand="0" w:noVBand="1"/>
      </w:tblPr>
      <w:tblGrid>
        <w:gridCol w:w="1337"/>
        <w:gridCol w:w="1510"/>
        <w:gridCol w:w="4793"/>
        <w:gridCol w:w="1701"/>
      </w:tblGrid>
      <w:tr w:rsidR="00783751" w:rsidRPr="00783751" w14:paraId="172B5512" w14:textId="77777777" w:rsidTr="00783751">
        <w:trPr>
          <w:trHeight w:val="916"/>
        </w:trPr>
        <w:tc>
          <w:tcPr>
            <w:tcW w:w="1337" w:type="dxa"/>
            <w:tcBorders>
              <w:top w:val="single" w:sz="12" w:space="0" w:color="auto"/>
              <w:left w:val="nil"/>
              <w:bottom w:val="nil"/>
              <w:right w:val="nil"/>
            </w:tcBorders>
            <w:shd w:val="clear" w:color="auto" w:fill="D0CECE" w:themeFill="background2" w:themeFillShade="E6"/>
          </w:tcPr>
          <w:p w14:paraId="67A0D18B"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F93A873"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Regulation</w:t>
            </w:r>
          </w:p>
        </w:tc>
        <w:tc>
          <w:tcPr>
            <w:tcW w:w="1510" w:type="dxa"/>
            <w:tcBorders>
              <w:top w:val="single" w:sz="12" w:space="0" w:color="auto"/>
              <w:left w:val="nil"/>
              <w:bottom w:val="nil"/>
              <w:right w:val="nil"/>
            </w:tcBorders>
            <w:shd w:val="clear" w:color="auto" w:fill="D0CECE" w:themeFill="background2" w:themeFillShade="E6"/>
            <w:noWrap/>
          </w:tcPr>
          <w:p w14:paraId="7EB20D47"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0FB46444"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GO category</w:t>
            </w:r>
          </w:p>
          <w:p w14:paraId="167747C4"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tc>
        <w:tc>
          <w:tcPr>
            <w:tcW w:w="4793" w:type="dxa"/>
            <w:tcBorders>
              <w:top w:val="single" w:sz="12" w:space="0" w:color="auto"/>
              <w:left w:val="nil"/>
              <w:bottom w:val="nil"/>
              <w:right w:val="nil"/>
            </w:tcBorders>
            <w:shd w:val="clear" w:color="auto" w:fill="D0CECE" w:themeFill="background2" w:themeFillShade="E6"/>
            <w:noWrap/>
          </w:tcPr>
          <w:p w14:paraId="7908F37B" w14:textId="77777777" w:rsidR="00783751" w:rsidRPr="00783751" w:rsidRDefault="00783751" w:rsidP="00783751">
            <w:pPr>
              <w:spacing w:line="256" w:lineRule="auto"/>
              <w:jc w:val="center"/>
              <w:rPr>
                <w:rFonts w:ascii="Times New Roman" w:eastAsia="DengXian" w:hAnsi="Times New Roman" w:cs="Times New Roman"/>
                <w:b/>
                <w:bCs/>
                <w:sz w:val="24"/>
                <w:szCs w:val="24"/>
              </w:rPr>
            </w:pPr>
          </w:p>
          <w:p w14:paraId="6771A83F"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Molecular function</w:t>
            </w:r>
          </w:p>
        </w:tc>
        <w:tc>
          <w:tcPr>
            <w:tcW w:w="1701" w:type="dxa"/>
            <w:tcBorders>
              <w:top w:val="single" w:sz="12" w:space="0" w:color="auto"/>
              <w:left w:val="nil"/>
              <w:bottom w:val="nil"/>
              <w:right w:val="nil"/>
            </w:tcBorders>
            <w:shd w:val="clear" w:color="auto" w:fill="D0CECE" w:themeFill="background2" w:themeFillShade="E6"/>
          </w:tcPr>
          <w:p w14:paraId="0E506EC1" w14:textId="77777777" w:rsidR="00783751" w:rsidRPr="00783751" w:rsidRDefault="00783751" w:rsidP="00783751">
            <w:pPr>
              <w:spacing w:line="256" w:lineRule="auto"/>
              <w:jc w:val="center"/>
              <w:rPr>
                <w:rFonts w:ascii="Times New Roman" w:eastAsia="DengXian" w:hAnsi="Times New Roman" w:cs="Times New Roman"/>
                <w:b/>
                <w:bCs/>
                <w:color w:val="000000"/>
                <w:sz w:val="24"/>
                <w:szCs w:val="24"/>
              </w:rPr>
            </w:pPr>
          </w:p>
          <w:p w14:paraId="3EB58AE0" w14:textId="77777777" w:rsidR="00783751" w:rsidRPr="00783751" w:rsidRDefault="00783751" w:rsidP="00783751">
            <w:pPr>
              <w:spacing w:line="256" w:lineRule="auto"/>
              <w:jc w:val="center"/>
              <w:rPr>
                <w:rFonts w:ascii="Times New Roman" w:eastAsia="DengXian" w:hAnsi="Times New Roman" w:cs="Times New Roman"/>
                <w:b/>
                <w:bCs/>
                <w:color w:val="000000"/>
                <w:sz w:val="24"/>
                <w:szCs w:val="24"/>
              </w:rPr>
            </w:pPr>
            <w:r w:rsidRPr="00783751">
              <w:rPr>
                <w:rFonts w:ascii="Times New Roman" w:eastAsia="DengXian" w:hAnsi="Times New Roman" w:cs="Times New Roman"/>
                <w:b/>
                <w:bCs/>
                <w:color w:val="000000"/>
                <w:sz w:val="24"/>
                <w:szCs w:val="24"/>
              </w:rPr>
              <w:t>Gene ID</w:t>
            </w:r>
          </w:p>
          <w:p w14:paraId="559D8605" w14:textId="77777777" w:rsidR="00783751" w:rsidRPr="00783751" w:rsidRDefault="00783751" w:rsidP="00783751">
            <w:pPr>
              <w:spacing w:line="256" w:lineRule="auto"/>
              <w:jc w:val="center"/>
              <w:rPr>
                <w:rFonts w:ascii="Times New Roman" w:eastAsia="DengXian" w:hAnsi="Times New Roman" w:cs="Times New Roman"/>
                <w:b/>
                <w:bCs/>
                <w:color w:val="000000"/>
                <w:sz w:val="24"/>
                <w:szCs w:val="24"/>
              </w:rPr>
            </w:pPr>
          </w:p>
        </w:tc>
      </w:tr>
      <w:tr w:rsidR="00783751" w:rsidRPr="00783751" w14:paraId="538FCF6C" w14:textId="77777777" w:rsidTr="00783751">
        <w:trPr>
          <w:trHeight w:val="67"/>
        </w:trPr>
        <w:tc>
          <w:tcPr>
            <w:tcW w:w="1337" w:type="dxa"/>
            <w:vMerge w:val="restart"/>
            <w:tcBorders>
              <w:top w:val="nil"/>
              <w:left w:val="nil"/>
              <w:bottom w:val="single" w:sz="12" w:space="0" w:color="auto"/>
              <w:right w:val="nil"/>
            </w:tcBorders>
            <w:shd w:val="clear" w:color="auto" w:fill="D0CECE" w:themeFill="background2" w:themeFillShade="E6"/>
          </w:tcPr>
          <w:p w14:paraId="746B528D" w14:textId="77777777" w:rsidR="00783751" w:rsidRPr="00783751" w:rsidRDefault="00783751" w:rsidP="00783751">
            <w:pPr>
              <w:spacing w:line="256" w:lineRule="auto"/>
              <w:rPr>
                <w:rFonts w:ascii="Times New Roman" w:eastAsia="DengXian" w:hAnsi="Times New Roman" w:cs="Times New Roman"/>
                <w:sz w:val="24"/>
                <w:szCs w:val="24"/>
              </w:rPr>
            </w:pPr>
          </w:p>
          <w:p w14:paraId="544AE235"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Hyper</w:t>
            </w:r>
          </w:p>
          <w:p w14:paraId="57D4F62D" w14:textId="77777777" w:rsidR="00783751" w:rsidRPr="00783751" w:rsidRDefault="00783751" w:rsidP="00783751">
            <w:pPr>
              <w:spacing w:line="256" w:lineRule="auto"/>
              <w:rPr>
                <w:rFonts w:ascii="Times New Roman" w:eastAsia="DengXian" w:hAnsi="Times New Roman" w:cs="Times New Roman"/>
                <w:sz w:val="24"/>
                <w:szCs w:val="24"/>
              </w:rPr>
            </w:pPr>
          </w:p>
        </w:tc>
        <w:tc>
          <w:tcPr>
            <w:tcW w:w="1510" w:type="dxa"/>
            <w:noWrap/>
            <w:hideMark/>
          </w:tcPr>
          <w:p w14:paraId="1FF4FDE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Times New Roman"/>
              </w:rPr>
              <w:t>GO:0009931</w:t>
            </w:r>
          </w:p>
        </w:tc>
        <w:tc>
          <w:tcPr>
            <w:tcW w:w="4793" w:type="dxa"/>
            <w:noWrap/>
            <w:hideMark/>
          </w:tcPr>
          <w:p w14:paraId="14BD73CB"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Calibri" w:eastAsia="DengXian" w:hAnsi="Calibri" w:cs="Times New Roman"/>
              </w:rPr>
              <w:t>calcium-dependent protein serine/threonine kinase activity</w:t>
            </w:r>
          </w:p>
        </w:tc>
        <w:tc>
          <w:tcPr>
            <w:tcW w:w="1701" w:type="dxa"/>
            <w:hideMark/>
          </w:tcPr>
          <w:p w14:paraId="430FE34D"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Calibri" w:eastAsia="DengXian" w:hAnsi="Calibri" w:cs="Times New Roman"/>
              </w:rPr>
              <w:t>LOC105335050</w:t>
            </w:r>
          </w:p>
        </w:tc>
      </w:tr>
      <w:tr w:rsidR="00783751" w:rsidRPr="00783751" w14:paraId="6AE28DDC" w14:textId="77777777" w:rsidTr="00783751">
        <w:trPr>
          <w:trHeight w:val="67"/>
        </w:trPr>
        <w:tc>
          <w:tcPr>
            <w:tcW w:w="0" w:type="auto"/>
            <w:vMerge/>
            <w:tcBorders>
              <w:top w:val="nil"/>
              <w:left w:val="nil"/>
              <w:bottom w:val="single" w:sz="12" w:space="0" w:color="auto"/>
              <w:right w:val="nil"/>
            </w:tcBorders>
            <w:vAlign w:val="center"/>
            <w:hideMark/>
          </w:tcPr>
          <w:p w14:paraId="4F1542E4" w14:textId="77777777" w:rsidR="00783751" w:rsidRPr="00783751" w:rsidRDefault="00783751" w:rsidP="00783751">
            <w:pPr>
              <w:spacing w:after="0" w:line="256" w:lineRule="auto"/>
              <w:rPr>
                <w:rFonts w:ascii="Times New Roman" w:eastAsia="DengXian" w:hAnsi="Times New Roman" w:cs="Times New Roman"/>
                <w:sz w:val="24"/>
                <w:szCs w:val="24"/>
              </w:rPr>
            </w:pPr>
            <w:bookmarkStart w:id="6" w:name="_Hlk39490743" w:colFirst="1" w:colLast="3"/>
          </w:p>
        </w:tc>
        <w:tc>
          <w:tcPr>
            <w:tcW w:w="1510" w:type="dxa"/>
            <w:tcBorders>
              <w:top w:val="nil"/>
              <w:left w:val="nil"/>
              <w:bottom w:val="single" w:sz="12" w:space="0" w:color="auto"/>
              <w:right w:val="nil"/>
            </w:tcBorders>
            <w:noWrap/>
            <w:hideMark/>
          </w:tcPr>
          <w:p w14:paraId="7DB40AC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Times New Roman"/>
              </w:rPr>
              <w:t>GO:0048306</w:t>
            </w:r>
          </w:p>
        </w:tc>
        <w:tc>
          <w:tcPr>
            <w:tcW w:w="4793" w:type="dxa"/>
            <w:tcBorders>
              <w:top w:val="nil"/>
              <w:left w:val="nil"/>
              <w:bottom w:val="single" w:sz="12" w:space="0" w:color="auto"/>
              <w:right w:val="nil"/>
            </w:tcBorders>
            <w:noWrap/>
            <w:hideMark/>
          </w:tcPr>
          <w:p w14:paraId="7F0F62D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Calibri" w:eastAsia="DengXian" w:hAnsi="Calibri" w:cs="Times New Roman"/>
              </w:rPr>
              <w:t>calcium-dependent protein binding</w:t>
            </w:r>
          </w:p>
        </w:tc>
        <w:tc>
          <w:tcPr>
            <w:tcW w:w="1701" w:type="dxa"/>
            <w:tcBorders>
              <w:top w:val="nil"/>
              <w:left w:val="nil"/>
              <w:bottom w:val="single" w:sz="12" w:space="0" w:color="auto"/>
              <w:right w:val="nil"/>
            </w:tcBorders>
            <w:hideMark/>
          </w:tcPr>
          <w:p w14:paraId="0C4FC26D"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Calibri" w:eastAsia="DengXian" w:hAnsi="Calibri" w:cs="Times New Roman"/>
              </w:rPr>
              <w:t>LOC105347619</w:t>
            </w:r>
          </w:p>
        </w:tc>
      </w:tr>
      <w:bookmarkEnd w:id="6"/>
      <w:tr w:rsidR="00783751" w:rsidRPr="00783751" w14:paraId="631595B4" w14:textId="77777777" w:rsidTr="00783751">
        <w:trPr>
          <w:trHeight w:val="67"/>
        </w:trPr>
        <w:tc>
          <w:tcPr>
            <w:tcW w:w="1337" w:type="dxa"/>
            <w:vMerge w:val="restart"/>
            <w:tcBorders>
              <w:top w:val="single" w:sz="12" w:space="0" w:color="auto"/>
              <w:left w:val="nil"/>
              <w:bottom w:val="single" w:sz="12" w:space="0" w:color="auto"/>
              <w:right w:val="nil"/>
            </w:tcBorders>
            <w:shd w:val="clear" w:color="auto" w:fill="D0CECE" w:themeFill="background2" w:themeFillShade="E6"/>
          </w:tcPr>
          <w:p w14:paraId="10692EF4" w14:textId="77777777" w:rsidR="00783751" w:rsidRPr="00783751" w:rsidRDefault="00783751" w:rsidP="00783751">
            <w:pPr>
              <w:spacing w:line="256" w:lineRule="auto"/>
              <w:jc w:val="center"/>
              <w:rPr>
                <w:rFonts w:ascii="Times New Roman" w:eastAsia="DengXian" w:hAnsi="Times New Roman" w:cs="Times New Roman"/>
                <w:sz w:val="24"/>
                <w:szCs w:val="24"/>
              </w:rPr>
            </w:pPr>
          </w:p>
          <w:p w14:paraId="2E3B0E33" w14:textId="77777777" w:rsidR="00783751" w:rsidRPr="00783751" w:rsidRDefault="00783751" w:rsidP="00783751">
            <w:pPr>
              <w:spacing w:line="256" w:lineRule="auto"/>
              <w:jc w:val="center"/>
              <w:rPr>
                <w:rFonts w:ascii="Times New Roman" w:eastAsia="DengXian" w:hAnsi="Times New Roman" w:cs="Times New Roman"/>
                <w:b/>
                <w:bCs/>
                <w:sz w:val="24"/>
                <w:szCs w:val="24"/>
              </w:rPr>
            </w:pPr>
            <w:r w:rsidRPr="00783751">
              <w:rPr>
                <w:rFonts w:ascii="Times New Roman" w:eastAsia="DengXian" w:hAnsi="Times New Roman" w:cs="Times New Roman"/>
                <w:sz w:val="24"/>
                <w:szCs w:val="24"/>
              </w:rPr>
              <w:t>Hypo</w:t>
            </w:r>
          </w:p>
          <w:p w14:paraId="2A9C7FEA" w14:textId="77777777" w:rsidR="00783751" w:rsidRPr="00783751" w:rsidRDefault="00783751" w:rsidP="00783751">
            <w:pPr>
              <w:spacing w:line="256" w:lineRule="auto"/>
              <w:rPr>
                <w:rFonts w:ascii="Times New Roman" w:eastAsia="DengXian" w:hAnsi="Times New Roman" w:cs="Times New Roman"/>
                <w:sz w:val="24"/>
                <w:szCs w:val="24"/>
              </w:rPr>
            </w:pPr>
          </w:p>
        </w:tc>
        <w:tc>
          <w:tcPr>
            <w:tcW w:w="1510" w:type="dxa"/>
            <w:tcBorders>
              <w:top w:val="single" w:sz="12" w:space="0" w:color="auto"/>
              <w:left w:val="nil"/>
              <w:bottom w:val="nil"/>
              <w:right w:val="nil"/>
            </w:tcBorders>
            <w:noWrap/>
            <w:hideMark/>
          </w:tcPr>
          <w:p w14:paraId="50E3EF2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Times New Roman"/>
              </w:rPr>
              <w:t>GO:0005246</w:t>
            </w:r>
          </w:p>
        </w:tc>
        <w:tc>
          <w:tcPr>
            <w:tcW w:w="4793" w:type="dxa"/>
            <w:tcBorders>
              <w:top w:val="single" w:sz="12" w:space="0" w:color="auto"/>
              <w:left w:val="nil"/>
              <w:bottom w:val="nil"/>
              <w:right w:val="nil"/>
            </w:tcBorders>
            <w:noWrap/>
            <w:hideMark/>
          </w:tcPr>
          <w:p w14:paraId="5359848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Calibri" w:eastAsia="DengXian" w:hAnsi="Calibri" w:cs="Times New Roman"/>
              </w:rPr>
              <w:t>calcium channel regulator activity</w:t>
            </w:r>
          </w:p>
        </w:tc>
        <w:tc>
          <w:tcPr>
            <w:tcW w:w="1701" w:type="dxa"/>
            <w:tcBorders>
              <w:top w:val="single" w:sz="12" w:space="0" w:color="auto"/>
              <w:left w:val="nil"/>
              <w:bottom w:val="nil"/>
              <w:right w:val="nil"/>
            </w:tcBorders>
            <w:hideMark/>
          </w:tcPr>
          <w:p w14:paraId="2C3E0A15"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Calibri" w:eastAsia="DengXian" w:hAnsi="Calibri" w:cs="Times New Roman"/>
              </w:rPr>
              <w:t>LOC105343140</w:t>
            </w:r>
          </w:p>
        </w:tc>
      </w:tr>
      <w:tr w:rsidR="00783751" w:rsidRPr="00783751" w14:paraId="4BCF88C9" w14:textId="77777777" w:rsidTr="00783751">
        <w:trPr>
          <w:trHeight w:val="67"/>
        </w:trPr>
        <w:tc>
          <w:tcPr>
            <w:tcW w:w="0" w:type="auto"/>
            <w:vMerge/>
            <w:tcBorders>
              <w:top w:val="single" w:sz="12" w:space="0" w:color="auto"/>
              <w:left w:val="nil"/>
              <w:bottom w:val="single" w:sz="12" w:space="0" w:color="auto"/>
              <w:right w:val="nil"/>
            </w:tcBorders>
            <w:vAlign w:val="center"/>
            <w:hideMark/>
          </w:tcPr>
          <w:p w14:paraId="4E1CFE92"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510" w:type="dxa"/>
            <w:tcBorders>
              <w:top w:val="nil"/>
              <w:left w:val="nil"/>
              <w:bottom w:val="single" w:sz="12" w:space="0" w:color="auto"/>
              <w:right w:val="nil"/>
            </w:tcBorders>
            <w:noWrap/>
            <w:hideMark/>
          </w:tcPr>
          <w:p w14:paraId="495EFB4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Calibri" w:eastAsia="DengXian" w:hAnsi="Calibri" w:cs="Times New Roman"/>
              </w:rPr>
              <w:t>GO:0005509</w:t>
            </w:r>
          </w:p>
        </w:tc>
        <w:tc>
          <w:tcPr>
            <w:tcW w:w="4793" w:type="dxa"/>
            <w:tcBorders>
              <w:top w:val="nil"/>
              <w:left w:val="nil"/>
              <w:bottom w:val="single" w:sz="12" w:space="0" w:color="auto"/>
              <w:right w:val="nil"/>
            </w:tcBorders>
            <w:noWrap/>
            <w:hideMark/>
          </w:tcPr>
          <w:p w14:paraId="5BD9F31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Calibri" w:eastAsia="DengXian" w:hAnsi="Calibri" w:cs="Times New Roman"/>
              </w:rPr>
              <w:t>calcium ion binding</w:t>
            </w:r>
          </w:p>
        </w:tc>
        <w:tc>
          <w:tcPr>
            <w:tcW w:w="1701" w:type="dxa"/>
            <w:tcBorders>
              <w:top w:val="nil"/>
              <w:left w:val="nil"/>
              <w:bottom w:val="single" w:sz="12" w:space="0" w:color="auto"/>
              <w:right w:val="nil"/>
            </w:tcBorders>
            <w:hideMark/>
          </w:tcPr>
          <w:p w14:paraId="535054BC" w14:textId="77777777" w:rsidR="00783751" w:rsidRPr="00783751" w:rsidRDefault="00783751" w:rsidP="00783751">
            <w:pPr>
              <w:spacing w:line="256" w:lineRule="auto"/>
              <w:jc w:val="center"/>
              <w:rPr>
                <w:rFonts w:ascii="Times New Roman" w:eastAsia="DengXian" w:hAnsi="Times New Roman" w:cs="Times New Roman"/>
                <w:color w:val="000000"/>
                <w:sz w:val="24"/>
                <w:szCs w:val="24"/>
              </w:rPr>
            </w:pPr>
            <w:r w:rsidRPr="00783751">
              <w:rPr>
                <w:rFonts w:ascii="Calibri" w:eastAsia="DengXian" w:hAnsi="Calibri" w:cs="Times New Roman"/>
              </w:rPr>
              <w:t xml:space="preserve">LOC105321018; </w:t>
            </w:r>
          </w:p>
        </w:tc>
      </w:tr>
    </w:tbl>
    <w:p w14:paraId="73BF74B6"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2ED6753"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38A1A2B6" w14:textId="1AA1248A"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Table S1</w:t>
      </w:r>
      <w:r w:rsidR="003720FB">
        <w:rPr>
          <w:rFonts w:ascii="Times New Roman" w:eastAsia="DengXian" w:hAnsi="Times New Roman" w:cs="Times New Roman"/>
          <w:b/>
          <w:bCs/>
          <w:sz w:val="24"/>
          <w:szCs w:val="24"/>
        </w:rPr>
        <w:t>7</w:t>
      </w:r>
      <w:r w:rsidRPr="00783751">
        <w:rPr>
          <w:rFonts w:ascii="Times New Roman" w:eastAsia="DengXian" w:hAnsi="Times New Roman" w:cs="Times New Roman"/>
          <w:b/>
          <w:bCs/>
          <w:sz w:val="24"/>
          <w:szCs w:val="24"/>
        </w:rPr>
        <w:t>: DMGs filtered using the term “calcium” from GO enrichment.</w:t>
      </w:r>
    </w:p>
    <w:tbl>
      <w:tblPr>
        <w:tblW w:w="0" w:type="auto"/>
        <w:tblLook w:val="04A0" w:firstRow="1" w:lastRow="0" w:firstColumn="1" w:lastColumn="0" w:noHBand="0" w:noVBand="1"/>
      </w:tblPr>
      <w:tblGrid>
        <w:gridCol w:w="1496"/>
        <w:gridCol w:w="1771"/>
        <w:gridCol w:w="2481"/>
        <w:gridCol w:w="1077"/>
        <w:gridCol w:w="1121"/>
        <w:gridCol w:w="1070"/>
      </w:tblGrid>
      <w:tr w:rsidR="00783751" w:rsidRPr="00783751" w14:paraId="081D9702" w14:textId="77777777" w:rsidTr="00783751">
        <w:tc>
          <w:tcPr>
            <w:tcW w:w="1496" w:type="dxa"/>
            <w:tcBorders>
              <w:top w:val="single" w:sz="18" w:space="0" w:color="auto"/>
              <w:left w:val="nil"/>
              <w:bottom w:val="single" w:sz="18" w:space="0" w:color="auto"/>
              <w:right w:val="nil"/>
            </w:tcBorders>
            <w:hideMark/>
          </w:tcPr>
          <w:p w14:paraId="2BEBE581" w14:textId="77777777" w:rsidR="00783751" w:rsidRPr="00783751" w:rsidRDefault="00783751" w:rsidP="00783751">
            <w:pPr>
              <w:spacing w:line="256" w:lineRule="auto"/>
              <w:rPr>
                <w:rFonts w:ascii="Times New Roman" w:eastAsia="DengXian" w:hAnsi="Times New Roman" w:cs="Times New Roman"/>
                <w:b/>
                <w:bCs/>
                <w:sz w:val="24"/>
                <w:szCs w:val="24"/>
              </w:rPr>
            </w:pPr>
            <w:bookmarkStart w:id="7" w:name="_Hlk40019406"/>
            <w:r w:rsidRPr="00783751">
              <w:rPr>
                <w:rFonts w:ascii="Times New Roman" w:eastAsia="DengXian" w:hAnsi="Times New Roman" w:cs="Times New Roman"/>
                <w:b/>
                <w:bCs/>
                <w:sz w:val="24"/>
                <w:szCs w:val="24"/>
              </w:rPr>
              <w:t>Regulation</w:t>
            </w:r>
          </w:p>
        </w:tc>
        <w:tc>
          <w:tcPr>
            <w:tcW w:w="1771" w:type="dxa"/>
            <w:tcBorders>
              <w:top w:val="single" w:sz="18" w:space="0" w:color="auto"/>
              <w:left w:val="nil"/>
              <w:bottom w:val="single" w:sz="18" w:space="0" w:color="auto"/>
              <w:right w:val="nil"/>
            </w:tcBorders>
            <w:hideMark/>
          </w:tcPr>
          <w:p w14:paraId="13D040FC"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Gene ID</w:t>
            </w:r>
          </w:p>
        </w:tc>
        <w:tc>
          <w:tcPr>
            <w:tcW w:w="2481" w:type="dxa"/>
            <w:tcBorders>
              <w:top w:val="single" w:sz="18" w:space="0" w:color="auto"/>
              <w:left w:val="nil"/>
              <w:bottom w:val="single" w:sz="18" w:space="0" w:color="auto"/>
              <w:right w:val="nil"/>
            </w:tcBorders>
            <w:hideMark/>
          </w:tcPr>
          <w:p w14:paraId="3759C316"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Molecular function</w:t>
            </w:r>
          </w:p>
        </w:tc>
        <w:tc>
          <w:tcPr>
            <w:tcW w:w="1077" w:type="dxa"/>
            <w:tcBorders>
              <w:top w:val="single" w:sz="18" w:space="0" w:color="auto"/>
              <w:left w:val="nil"/>
              <w:bottom w:val="single" w:sz="18" w:space="0" w:color="auto"/>
              <w:right w:val="nil"/>
            </w:tcBorders>
            <w:hideMark/>
          </w:tcPr>
          <w:p w14:paraId="099DFE09"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Log</w:t>
            </w:r>
            <w:r w:rsidRPr="00783751">
              <w:rPr>
                <w:rFonts w:ascii="Times New Roman" w:eastAsia="DengXian" w:hAnsi="Times New Roman" w:cs="Times New Roman"/>
                <w:b/>
                <w:bCs/>
                <w:sz w:val="24"/>
                <w:szCs w:val="24"/>
                <w:vertAlign w:val="subscript"/>
              </w:rPr>
              <w:t xml:space="preserve">2 </w:t>
            </w:r>
            <w:r w:rsidRPr="00783751">
              <w:rPr>
                <w:rFonts w:ascii="Times New Roman" w:eastAsia="DengXian" w:hAnsi="Times New Roman" w:cs="Times New Roman"/>
                <w:b/>
                <w:bCs/>
                <w:sz w:val="24"/>
                <w:szCs w:val="24"/>
              </w:rPr>
              <w:t>FC</w:t>
            </w:r>
          </w:p>
        </w:tc>
        <w:tc>
          <w:tcPr>
            <w:tcW w:w="1121" w:type="dxa"/>
            <w:tcBorders>
              <w:top w:val="single" w:sz="18" w:space="0" w:color="auto"/>
              <w:left w:val="nil"/>
              <w:bottom w:val="single" w:sz="18" w:space="0" w:color="auto"/>
              <w:right w:val="nil"/>
            </w:tcBorders>
            <w:hideMark/>
          </w:tcPr>
          <w:p w14:paraId="0D2746FC"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p value</w:t>
            </w:r>
          </w:p>
        </w:tc>
        <w:tc>
          <w:tcPr>
            <w:tcW w:w="1070" w:type="dxa"/>
            <w:tcBorders>
              <w:top w:val="single" w:sz="18" w:space="0" w:color="auto"/>
              <w:left w:val="nil"/>
              <w:bottom w:val="single" w:sz="18" w:space="0" w:color="auto"/>
              <w:right w:val="nil"/>
            </w:tcBorders>
            <w:hideMark/>
          </w:tcPr>
          <w:p w14:paraId="36DAEF5D"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Gene Element</w:t>
            </w:r>
          </w:p>
        </w:tc>
        <w:bookmarkEnd w:id="7"/>
      </w:tr>
      <w:tr w:rsidR="00783751" w:rsidRPr="00783751" w14:paraId="275D6C0A" w14:textId="77777777" w:rsidTr="00783751">
        <w:tc>
          <w:tcPr>
            <w:tcW w:w="1496" w:type="dxa"/>
            <w:vMerge w:val="restart"/>
            <w:tcBorders>
              <w:top w:val="single" w:sz="18" w:space="0" w:color="auto"/>
              <w:left w:val="nil"/>
              <w:bottom w:val="nil"/>
              <w:right w:val="nil"/>
            </w:tcBorders>
            <w:hideMark/>
          </w:tcPr>
          <w:p w14:paraId="7236E17E"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Hyper</w:t>
            </w:r>
          </w:p>
        </w:tc>
        <w:tc>
          <w:tcPr>
            <w:tcW w:w="1771" w:type="dxa"/>
            <w:tcBorders>
              <w:top w:val="single" w:sz="18" w:space="0" w:color="auto"/>
              <w:left w:val="nil"/>
              <w:bottom w:val="nil"/>
              <w:right w:val="nil"/>
            </w:tcBorders>
            <w:hideMark/>
          </w:tcPr>
          <w:p w14:paraId="3E75A0B3" w14:textId="77777777" w:rsidR="00783751" w:rsidRPr="00783751" w:rsidRDefault="00783751" w:rsidP="00783751">
            <w:pPr>
              <w:spacing w:line="256" w:lineRule="auto"/>
              <w:rPr>
                <w:rFonts w:ascii="Times New Roman" w:eastAsia="DengXian" w:hAnsi="Times New Roman" w:cs="Times New Roman"/>
              </w:rPr>
            </w:pPr>
            <w:r w:rsidRPr="00783751">
              <w:rPr>
                <w:rFonts w:ascii="Calibri" w:eastAsia="DengXian" w:hAnsi="Calibri" w:cs="Times New Roman"/>
              </w:rPr>
              <w:t>LOC105335050</w:t>
            </w:r>
          </w:p>
        </w:tc>
        <w:tc>
          <w:tcPr>
            <w:tcW w:w="2481" w:type="dxa"/>
            <w:tcBorders>
              <w:top w:val="single" w:sz="18" w:space="0" w:color="auto"/>
              <w:left w:val="nil"/>
              <w:bottom w:val="nil"/>
              <w:right w:val="nil"/>
            </w:tcBorders>
            <w:hideMark/>
          </w:tcPr>
          <w:p w14:paraId="41A2CBAB"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calcium/calmodulin-dependent protein kinase type IV</w:t>
            </w:r>
          </w:p>
        </w:tc>
        <w:tc>
          <w:tcPr>
            <w:tcW w:w="1077" w:type="dxa"/>
            <w:tcBorders>
              <w:top w:val="single" w:sz="18" w:space="0" w:color="auto"/>
              <w:left w:val="nil"/>
              <w:bottom w:val="nil"/>
              <w:right w:val="nil"/>
            </w:tcBorders>
            <w:hideMark/>
          </w:tcPr>
          <w:p w14:paraId="1D6C3464"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5.35</w:t>
            </w:r>
          </w:p>
        </w:tc>
        <w:tc>
          <w:tcPr>
            <w:tcW w:w="1121" w:type="dxa"/>
            <w:tcBorders>
              <w:top w:val="single" w:sz="18" w:space="0" w:color="auto"/>
              <w:left w:val="nil"/>
              <w:bottom w:val="nil"/>
              <w:right w:val="nil"/>
            </w:tcBorders>
            <w:hideMark/>
          </w:tcPr>
          <w:p w14:paraId="5B22AEED"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0.01</w:t>
            </w:r>
          </w:p>
        </w:tc>
        <w:tc>
          <w:tcPr>
            <w:tcW w:w="1070" w:type="dxa"/>
            <w:tcBorders>
              <w:top w:val="single" w:sz="18" w:space="0" w:color="auto"/>
              <w:left w:val="nil"/>
              <w:bottom w:val="nil"/>
              <w:right w:val="nil"/>
            </w:tcBorders>
            <w:hideMark/>
          </w:tcPr>
          <w:p w14:paraId="5C9DA8B1"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Intron</w:t>
            </w:r>
          </w:p>
        </w:tc>
      </w:tr>
      <w:tr w:rsidR="00783751" w:rsidRPr="00783751" w14:paraId="65013DA1" w14:textId="77777777" w:rsidTr="00783751">
        <w:tc>
          <w:tcPr>
            <w:tcW w:w="0" w:type="auto"/>
            <w:vMerge/>
            <w:tcBorders>
              <w:top w:val="single" w:sz="18" w:space="0" w:color="auto"/>
              <w:left w:val="nil"/>
              <w:bottom w:val="nil"/>
              <w:right w:val="nil"/>
            </w:tcBorders>
            <w:vAlign w:val="center"/>
            <w:hideMark/>
          </w:tcPr>
          <w:p w14:paraId="46067806" w14:textId="77777777" w:rsidR="00783751" w:rsidRPr="00783751" w:rsidRDefault="00783751" w:rsidP="00783751">
            <w:pPr>
              <w:spacing w:after="0" w:line="256" w:lineRule="auto"/>
              <w:rPr>
                <w:rFonts w:ascii="Times New Roman" w:eastAsia="DengXian" w:hAnsi="Times New Roman" w:cs="Times New Roman"/>
              </w:rPr>
            </w:pPr>
          </w:p>
        </w:tc>
        <w:tc>
          <w:tcPr>
            <w:tcW w:w="1771" w:type="dxa"/>
            <w:hideMark/>
          </w:tcPr>
          <w:p w14:paraId="01376775" w14:textId="77777777" w:rsidR="00783751" w:rsidRPr="00783751" w:rsidRDefault="00783751" w:rsidP="00783751">
            <w:pPr>
              <w:spacing w:line="256" w:lineRule="auto"/>
              <w:rPr>
                <w:rFonts w:ascii="Times New Roman" w:eastAsia="DengXian" w:hAnsi="Times New Roman" w:cs="Times New Roman"/>
              </w:rPr>
            </w:pPr>
            <w:r w:rsidRPr="00783751">
              <w:rPr>
                <w:rFonts w:ascii="Calibri" w:eastAsia="DengXian" w:hAnsi="Calibri" w:cs="Times New Roman"/>
              </w:rPr>
              <w:t>LOC105347619</w:t>
            </w:r>
          </w:p>
        </w:tc>
        <w:tc>
          <w:tcPr>
            <w:tcW w:w="2481" w:type="dxa"/>
            <w:hideMark/>
          </w:tcPr>
          <w:p w14:paraId="4588AED9"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Battenin (</w:t>
            </w:r>
            <w:r w:rsidRPr="00783751">
              <w:rPr>
                <w:rFonts w:ascii="Times New Roman" w:eastAsia="DengXian" w:hAnsi="Times New Roman" w:cs="Times New Roman"/>
                <w:color w:val="000000"/>
                <w:sz w:val="24"/>
                <w:szCs w:val="24"/>
                <w:shd w:val="clear" w:color="auto" w:fill="FFFFFF"/>
              </w:rPr>
              <w:t>Nucleoside transporter)</w:t>
            </w:r>
          </w:p>
        </w:tc>
        <w:tc>
          <w:tcPr>
            <w:tcW w:w="1077" w:type="dxa"/>
            <w:hideMark/>
          </w:tcPr>
          <w:p w14:paraId="27A88F47"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1.25</w:t>
            </w:r>
          </w:p>
        </w:tc>
        <w:tc>
          <w:tcPr>
            <w:tcW w:w="1121" w:type="dxa"/>
            <w:hideMark/>
          </w:tcPr>
          <w:p w14:paraId="088D70EF"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0.04</w:t>
            </w:r>
          </w:p>
        </w:tc>
        <w:tc>
          <w:tcPr>
            <w:tcW w:w="1070" w:type="dxa"/>
            <w:hideMark/>
          </w:tcPr>
          <w:p w14:paraId="35324802"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Exon</w:t>
            </w:r>
          </w:p>
        </w:tc>
      </w:tr>
      <w:tr w:rsidR="00783751" w:rsidRPr="00783751" w14:paraId="2B2440B4" w14:textId="77777777" w:rsidTr="00783751">
        <w:tc>
          <w:tcPr>
            <w:tcW w:w="1496" w:type="dxa"/>
            <w:vMerge w:val="restart"/>
            <w:tcBorders>
              <w:top w:val="nil"/>
              <w:left w:val="nil"/>
              <w:bottom w:val="single" w:sz="18" w:space="0" w:color="auto"/>
              <w:right w:val="nil"/>
            </w:tcBorders>
            <w:hideMark/>
          </w:tcPr>
          <w:p w14:paraId="7BA63F92"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Hypo</w:t>
            </w:r>
          </w:p>
        </w:tc>
        <w:tc>
          <w:tcPr>
            <w:tcW w:w="1771" w:type="dxa"/>
            <w:hideMark/>
          </w:tcPr>
          <w:p w14:paraId="33E1CE6F" w14:textId="77777777" w:rsidR="00783751" w:rsidRPr="00783751" w:rsidRDefault="00783751" w:rsidP="00783751">
            <w:pPr>
              <w:spacing w:line="256" w:lineRule="auto"/>
              <w:rPr>
                <w:rFonts w:ascii="Times New Roman" w:eastAsia="DengXian" w:hAnsi="Times New Roman" w:cs="Times New Roman"/>
              </w:rPr>
            </w:pPr>
            <w:r w:rsidRPr="00783751">
              <w:rPr>
                <w:rFonts w:ascii="Calibri" w:eastAsia="DengXian" w:hAnsi="Calibri" w:cs="Times New Roman"/>
              </w:rPr>
              <w:t>LOC105343140</w:t>
            </w:r>
          </w:p>
        </w:tc>
        <w:tc>
          <w:tcPr>
            <w:tcW w:w="2481" w:type="dxa"/>
            <w:hideMark/>
          </w:tcPr>
          <w:p w14:paraId="78B93EAE"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Uncharacterised transmembrane receptor</w:t>
            </w:r>
          </w:p>
        </w:tc>
        <w:tc>
          <w:tcPr>
            <w:tcW w:w="1077" w:type="dxa"/>
            <w:hideMark/>
          </w:tcPr>
          <w:p w14:paraId="75A6888D"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-2.53</w:t>
            </w:r>
          </w:p>
        </w:tc>
        <w:tc>
          <w:tcPr>
            <w:tcW w:w="1121" w:type="dxa"/>
            <w:hideMark/>
          </w:tcPr>
          <w:p w14:paraId="10D1866E"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0.004</w:t>
            </w:r>
          </w:p>
        </w:tc>
        <w:tc>
          <w:tcPr>
            <w:tcW w:w="1070" w:type="dxa"/>
            <w:hideMark/>
          </w:tcPr>
          <w:p w14:paraId="511EF184"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Exon</w:t>
            </w:r>
          </w:p>
        </w:tc>
      </w:tr>
      <w:tr w:rsidR="00783751" w:rsidRPr="00783751" w14:paraId="0A7B19AF" w14:textId="77777777" w:rsidTr="00783751">
        <w:tc>
          <w:tcPr>
            <w:tcW w:w="0" w:type="auto"/>
            <w:vMerge/>
            <w:tcBorders>
              <w:top w:val="nil"/>
              <w:left w:val="nil"/>
              <w:bottom w:val="single" w:sz="18" w:space="0" w:color="auto"/>
              <w:right w:val="nil"/>
            </w:tcBorders>
            <w:vAlign w:val="center"/>
            <w:hideMark/>
          </w:tcPr>
          <w:p w14:paraId="28D2F483" w14:textId="77777777" w:rsidR="00783751" w:rsidRPr="00783751" w:rsidRDefault="00783751" w:rsidP="00783751">
            <w:pPr>
              <w:spacing w:after="0" w:line="256" w:lineRule="auto"/>
              <w:rPr>
                <w:rFonts w:ascii="Times New Roman" w:eastAsia="DengXian" w:hAnsi="Times New Roman" w:cs="Times New Roman"/>
              </w:rPr>
            </w:pPr>
          </w:p>
        </w:tc>
        <w:tc>
          <w:tcPr>
            <w:tcW w:w="1771" w:type="dxa"/>
            <w:tcBorders>
              <w:top w:val="nil"/>
              <w:left w:val="nil"/>
              <w:bottom w:val="single" w:sz="18" w:space="0" w:color="auto"/>
              <w:right w:val="nil"/>
            </w:tcBorders>
            <w:hideMark/>
          </w:tcPr>
          <w:p w14:paraId="3FFB0521" w14:textId="77777777" w:rsidR="00783751" w:rsidRPr="00783751" w:rsidRDefault="00783751" w:rsidP="00783751">
            <w:pPr>
              <w:spacing w:line="256" w:lineRule="auto"/>
              <w:rPr>
                <w:rFonts w:ascii="Times New Roman" w:eastAsia="DengXian" w:hAnsi="Times New Roman" w:cs="Times New Roman"/>
              </w:rPr>
            </w:pPr>
            <w:r w:rsidRPr="00783751">
              <w:rPr>
                <w:rFonts w:ascii="Calibri" w:eastAsia="DengXian" w:hAnsi="Calibri" w:cs="Times New Roman"/>
              </w:rPr>
              <w:t>LOC105321018</w:t>
            </w:r>
          </w:p>
        </w:tc>
        <w:tc>
          <w:tcPr>
            <w:tcW w:w="2481" w:type="dxa"/>
            <w:tcBorders>
              <w:top w:val="nil"/>
              <w:left w:val="nil"/>
              <w:bottom w:val="single" w:sz="18" w:space="0" w:color="auto"/>
              <w:right w:val="nil"/>
            </w:tcBorders>
            <w:hideMark/>
          </w:tcPr>
          <w:p w14:paraId="1C009E07"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eukaryotic elongation factor 2 kinase</w:t>
            </w:r>
          </w:p>
        </w:tc>
        <w:tc>
          <w:tcPr>
            <w:tcW w:w="1077" w:type="dxa"/>
            <w:tcBorders>
              <w:top w:val="nil"/>
              <w:left w:val="nil"/>
              <w:bottom w:val="single" w:sz="18" w:space="0" w:color="auto"/>
              <w:right w:val="nil"/>
            </w:tcBorders>
            <w:hideMark/>
          </w:tcPr>
          <w:p w14:paraId="5EBB409E"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-1.64</w:t>
            </w:r>
            <w:r w:rsidRPr="00783751">
              <w:rPr>
                <w:rFonts w:ascii="Times New Roman" w:eastAsia="DengXian" w:hAnsi="Times New Roman" w:cs="Times New Roman"/>
              </w:rPr>
              <w:tab/>
            </w:r>
          </w:p>
        </w:tc>
        <w:tc>
          <w:tcPr>
            <w:tcW w:w="1121" w:type="dxa"/>
            <w:tcBorders>
              <w:top w:val="nil"/>
              <w:left w:val="nil"/>
              <w:bottom w:val="single" w:sz="18" w:space="0" w:color="auto"/>
              <w:right w:val="nil"/>
            </w:tcBorders>
            <w:hideMark/>
          </w:tcPr>
          <w:p w14:paraId="50AAD194"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6.62E-05</w:t>
            </w:r>
          </w:p>
        </w:tc>
        <w:tc>
          <w:tcPr>
            <w:tcW w:w="1070" w:type="dxa"/>
            <w:tcBorders>
              <w:top w:val="nil"/>
              <w:left w:val="nil"/>
              <w:bottom w:val="single" w:sz="18" w:space="0" w:color="auto"/>
              <w:right w:val="nil"/>
            </w:tcBorders>
            <w:hideMark/>
          </w:tcPr>
          <w:p w14:paraId="4436EEFC" w14:textId="77777777" w:rsidR="00783751" w:rsidRPr="00783751" w:rsidRDefault="00783751" w:rsidP="00783751">
            <w:pPr>
              <w:spacing w:line="256" w:lineRule="auto"/>
              <w:rPr>
                <w:rFonts w:ascii="Times New Roman" w:eastAsia="DengXian" w:hAnsi="Times New Roman" w:cs="Times New Roman"/>
              </w:rPr>
            </w:pPr>
            <w:r w:rsidRPr="00783751">
              <w:rPr>
                <w:rFonts w:ascii="Times New Roman" w:eastAsia="DengXian" w:hAnsi="Times New Roman" w:cs="Times New Roman"/>
              </w:rPr>
              <w:t>Exon</w:t>
            </w:r>
          </w:p>
        </w:tc>
      </w:tr>
    </w:tbl>
    <w:p w14:paraId="2F9503C6"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02BE9B6D"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655D4590"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4642A285"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0561A6CE"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0E48E230"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D1A0B81"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0B3812F5" w14:textId="28D49B8D"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lastRenderedPageBreak/>
        <w:t>Table S1</w:t>
      </w:r>
      <w:r w:rsidR="003720FB">
        <w:rPr>
          <w:rFonts w:ascii="Times New Roman" w:eastAsia="DengXian" w:hAnsi="Times New Roman" w:cs="Times New Roman"/>
          <w:b/>
          <w:bCs/>
          <w:sz w:val="24"/>
          <w:szCs w:val="24"/>
        </w:rPr>
        <w:t>8</w:t>
      </w:r>
      <w:r w:rsidRPr="00783751">
        <w:rPr>
          <w:rFonts w:ascii="Times New Roman" w:eastAsia="DengXian" w:hAnsi="Times New Roman" w:cs="Times New Roman"/>
          <w:b/>
          <w:bCs/>
          <w:sz w:val="24"/>
          <w:szCs w:val="24"/>
        </w:rPr>
        <w:t>: RNA seq and DNA methylation – DEGs with DMSs</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838"/>
        <w:gridCol w:w="2222"/>
        <w:gridCol w:w="1189"/>
        <w:gridCol w:w="1470"/>
        <w:gridCol w:w="881"/>
        <w:gridCol w:w="1416"/>
      </w:tblGrid>
      <w:tr w:rsidR="00783751" w:rsidRPr="00783751" w14:paraId="1FA5A334" w14:textId="77777777" w:rsidTr="00783751">
        <w:trPr>
          <w:trHeight w:val="307"/>
        </w:trPr>
        <w:tc>
          <w:tcPr>
            <w:tcW w:w="1838" w:type="dxa"/>
            <w:vMerge w:val="restart"/>
            <w:tcBorders>
              <w:top w:val="single" w:sz="12" w:space="0" w:color="auto"/>
              <w:left w:val="single" w:sz="12" w:space="0" w:color="auto"/>
              <w:bottom w:val="single" w:sz="12" w:space="0" w:color="auto"/>
              <w:right w:val="single" w:sz="12" w:space="0" w:color="auto"/>
            </w:tcBorders>
            <w:shd w:val="clear" w:color="auto" w:fill="D0CECE" w:themeFill="background2" w:themeFillShade="E6"/>
            <w:hideMark/>
          </w:tcPr>
          <w:p w14:paraId="013BF23C" w14:textId="77777777" w:rsidR="00783751" w:rsidRPr="00783751" w:rsidRDefault="00783751" w:rsidP="00783751">
            <w:pPr>
              <w:spacing w:line="256" w:lineRule="auto"/>
              <w:jc w:val="both"/>
              <w:rPr>
                <w:rFonts w:ascii="Times New Roman" w:eastAsia="DengXian" w:hAnsi="Times New Roman" w:cs="Times New Roman"/>
                <w:b/>
                <w:bCs/>
                <w:sz w:val="24"/>
                <w:szCs w:val="24"/>
              </w:rPr>
            </w:pPr>
            <w:bookmarkStart w:id="8" w:name="_Hlk47228330"/>
            <w:r w:rsidRPr="00783751">
              <w:rPr>
                <w:rFonts w:ascii="Times New Roman" w:eastAsia="DengXian" w:hAnsi="Times New Roman" w:cs="Times New Roman"/>
                <w:b/>
                <w:bCs/>
                <w:sz w:val="24"/>
                <w:szCs w:val="24"/>
              </w:rPr>
              <w:t>Gene ID</w:t>
            </w:r>
          </w:p>
        </w:tc>
        <w:tc>
          <w:tcPr>
            <w:tcW w:w="2222" w:type="dxa"/>
            <w:vMerge w:val="restart"/>
            <w:tcBorders>
              <w:top w:val="single" w:sz="12" w:space="0" w:color="auto"/>
              <w:left w:val="single" w:sz="12" w:space="0" w:color="auto"/>
              <w:bottom w:val="single" w:sz="12" w:space="0" w:color="auto"/>
              <w:right w:val="single" w:sz="12" w:space="0" w:color="auto"/>
            </w:tcBorders>
            <w:shd w:val="clear" w:color="auto" w:fill="D0CECE" w:themeFill="background2" w:themeFillShade="E6"/>
            <w:hideMark/>
          </w:tcPr>
          <w:p w14:paraId="73C8A83B"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Description</w:t>
            </w:r>
          </w:p>
          <w:p w14:paraId="73EAE7BA" w14:textId="77777777" w:rsidR="00783751" w:rsidRPr="00783751" w:rsidRDefault="00783751" w:rsidP="00783751">
            <w:pPr>
              <w:spacing w:line="256" w:lineRule="auto"/>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(or methylation nucleotide position in the gene)</w:t>
            </w:r>
          </w:p>
        </w:tc>
        <w:tc>
          <w:tcPr>
            <w:tcW w:w="1189" w:type="dxa"/>
            <w:vMerge w:val="restart"/>
            <w:tcBorders>
              <w:top w:val="single" w:sz="12" w:space="0" w:color="auto"/>
              <w:left w:val="single" w:sz="12" w:space="0" w:color="auto"/>
              <w:bottom w:val="single" w:sz="12" w:space="0" w:color="auto"/>
              <w:right w:val="single" w:sz="12" w:space="0" w:color="auto"/>
            </w:tcBorders>
            <w:shd w:val="clear" w:color="auto" w:fill="D0CECE" w:themeFill="background2" w:themeFillShade="E6"/>
            <w:hideMark/>
          </w:tcPr>
          <w:p w14:paraId="15C8BF89"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Gene element</w:t>
            </w:r>
          </w:p>
        </w:tc>
        <w:tc>
          <w:tcPr>
            <w:tcW w:w="2351" w:type="dxa"/>
            <w:gridSpan w:val="2"/>
            <w:tcBorders>
              <w:top w:val="single" w:sz="12" w:space="0" w:color="auto"/>
              <w:left w:val="single" w:sz="12" w:space="0" w:color="auto"/>
              <w:bottom w:val="single" w:sz="12" w:space="0" w:color="auto"/>
              <w:right w:val="single" w:sz="12" w:space="0" w:color="auto"/>
            </w:tcBorders>
            <w:shd w:val="clear" w:color="auto" w:fill="D0CECE" w:themeFill="background2" w:themeFillShade="E6"/>
          </w:tcPr>
          <w:p w14:paraId="5168B313"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Regulation Log</w:t>
            </w:r>
            <w:r w:rsidRPr="00783751">
              <w:rPr>
                <w:rFonts w:ascii="Times New Roman" w:eastAsia="DengXian" w:hAnsi="Times New Roman" w:cs="Times New Roman"/>
                <w:b/>
                <w:bCs/>
                <w:sz w:val="24"/>
                <w:szCs w:val="24"/>
                <w:vertAlign w:val="subscript"/>
              </w:rPr>
              <w:t>2</w:t>
            </w:r>
            <w:r w:rsidRPr="00783751">
              <w:rPr>
                <w:rFonts w:ascii="Times New Roman" w:eastAsia="DengXian" w:hAnsi="Times New Roman" w:cs="Times New Roman"/>
                <w:b/>
                <w:bCs/>
                <w:sz w:val="24"/>
                <w:szCs w:val="24"/>
              </w:rPr>
              <w:t xml:space="preserve"> FC</w:t>
            </w:r>
          </w:p>
          <w:p w14:paraId="38AAC49B" w14:textId="77777777" w:rsidR="00783751" w:rsidRPr="00783751" w:rsidRDefault="00783751" w:rsidP="00783751">
            <w:pPr>
              <w:spacing w:line="256" w:lineRule="auto"/>
              <w:jc w:val="both"/>
              <w:rPr>
                <w:rFonts w:ascii="Times New Roman" w:eastAsia="DengXian" w:hAnsi="Times New Roman" w:cs="Times New Roman"/>
                <w:b/>
                <w:bCs/>
                <w:sz w:val="24"/>
                <w:szCs w:val="24"/>
              </w:rPr>
            </w:pPr>
          </w:p>
        </w:tc>
        <w:tc>
          <w:tcPr>
            <w:tcW w:w="1416" w:type="dxa"/>
            <w:vMerge w:val="restart"/>
            <w:tcBorders>
              <w:top w:val="single" w:sz="12" w:space="0" w:color="auto"/>
              <w:left w:val="single" w:sz="12" w:space="0" w:color="auto"/>
              <w:bottom w:val="single" w:sz="12" w:space="0" w:color="auto"/>
              <w:right w:val="single" w:sz="12" w:space="0" w:color="auto"/>
            </w:tcBorders>
            <w:shd w:val="clear" w:color="auto" w:fill="D0CECE" w:themeFill="background2" w:themeFillShade="E6"/>
            <w:hideMark/>
          </w:tcPr>
          <w:p w14:paraId="0A454CF2"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Correlation</w:t>
            </w:r>
          </w:p>
        </w:tc>
      </w:tr>
      <w:tr w:rsidR="00783751" w:rsidRPr="00783751" w14:paraId="1EECA763" w14:textId="77777777" w:rsidTr="00783751">
        <w:trPr>
          <w:trHeight w:val="306"/>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3072B9B7"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2222" w:type="dxa"/>
            <w:vMerge/>
            <w:tcBorders>
              <w:top w:val="single" w:sz="12" w:space="0" w:color="auto"/>
              <w:left w:val="single" w:sz="12" w:space="0" w:color="auto"/>
              <w:bottom w:val="single" w:sz="12" w:space="0" w:color="auto"/>
              <w:right w:val="single" w:sz="12" w:space="0" w:color="auto"/>
            </w:tcBorders>
            <w:vAlign w:val="center"/>
            <w:hideMark/>
          </w:tcPr>
          <w:p w14:paraId="3C4B6152"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189" w:type="dxa"/>
            <w:vMerge/>
            <w:tcBorders>
              <w:top w:val="single" w:sz="12" w:space="0" w:color="auto"/>
              <w:left w:val="single" w:sz="12" w:space="0" w:color="auto"/>
              <w:bottom w:val="single" w:sz="12" w:space="0" w:color="auto"/>
              <w:right w:val="single" w:sz="12" w:space="0" w:color="auto"/>
            </w:tcBorders>
            <w:vAlign w:val="center"/>
            <w:hideMark/>
          </w:tcPr>
          <w:p w14:paraId="32E15757" w14:textId="77777777" w:rsidR="00783751" w:rsidRPr="00783751" w:rsidRDefault="00783751" w:rsidP="00783751">
            <w:pPr>
              <w:spacing w:after="0" w:line="256" w:lineRule="auto"/>
              <w:rPr>
                <w:rFonts w:ascii="Times New Roman" w:eastAsia="DengXian" w:hAnsi="Times New Roman" w:cs="Times New Roman"/>
                <w:b/>
                <w:bCs/>
                <w:sz w:val="24"/>
                <w:szCs w:val="24"/>
              </w:rPr>
            </w:pPr>
          </w:p>
        </w:tc>
        <w:tc>
          <w:tcPr>
            <w:tcW w:w="1470" w:type="dxa"/>
            <w:tcBorders>
              <w:top w:val="single" w:sz="12" w:space="0" w:color="auto"/>
              <w:left w:val="single" w:sz="12" w:space="0" w:color="auto"/>
              <w:bottom w:val="single" w:sz="12" w:space="0" w:color="auto"/>
              <w:right w:val="single" w:sz="12" w:space="0" w:color="auto"/>
            </w:tcBorders>
            <w:shd w:val="clear" w:color="auto" w:fill="D0CECE" w:themeFill="background2" w:themeFillShade="E6"/>
            <w:hideMark/>
          </w:tcPr>
          <w:p w14:paraId="09E06233"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MethylRAD</w:t>
            </w:r>
          </w:p>
        </w:tc>
        <w:tc>
          <w:tcPr>
            <w:tcW w:w="881" w:type="dxa"/>
            <w:tcBorders>
              <w:top w:val="single" w:sz="12" w:space="0" w:color="auto"/>
              <w:left w:val="single" w:sz="12" w:space="0" w:color="auto"/>
              <w:bottom w:val="single" w:sz="12" w:space="0" w:color="auto"/>
              <w:right w:val="single" w:sz="12" w:space="0" w:color="auto"/>
            </w:tcBorders>
            <w:shd w:val="clear" w:color="auto" w:fill="D0CECE" w:themeFill="background2" w:themeFillShade="E6"/>
            <w:hideMark/>
          </w:tcPr>
          <w:p w14:paraId="0023FDD9"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RNA seq</w:t>
            </w: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7FCE0D99" w14:textId="77777777" w:rsidR="00783751" w:rsidRPr="00783751" w:rsidRDefault="00783751" w:rsidP="00783751">
            <w:pPr>
              <w:spacing w:after="0" w:line="256" w:lineRule="auto"/>
              <w:rPr>
                <w:rFonts w:ascii="Times New Roman" w:eastAsia="DengXian" w:hAnsi="Times New Roman" w:cs="Times New Roman"/>
                <w:b/>
                <w:bCs/>
                <w:sz w:val="24"/>
                <w:szCs w:val="24"/>
              </w:rPr>
            </w:pPr>
          </w:p>
        </w:tc>
      </w:tr>
      <w:tr w:rsidR="00783751" w:rsidRPr="00783751" w14:paraId="5197F398"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77DE4C1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LOC105338822</w:t>
            </w:r>
          </w:p>
        </w:tc>
        <w:tc>
          <w:tcPr>
            <w:tcW w:w="2222" w:type="dxa"/>
            <w:tcBorders>
              <w:top w:val="single" w:sz="12" w:space="0" w:color="auto"/>
              <w:left w:val="single" w:sz="12" w:space="0" w:color="auto"/>
              <w:bottom w:val="single" w:sz="12" w:space="0" w:color="auto"/>
              <w:right w:val="single" w:sz="12" w:space="0" w:color="auto"/>
            </w:tcBorders>
            <w:hideMark/>
          </w:tcPr>
          <w:p w14:paraId="261AFBD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voltage-dependent calcium channel subunit alpha-2/delta-1</w:t>
            </w:r>
          </w:p>
        </w:tc>
        <w:tc>
          <w:tcPr>
            <w:tcW w:w="1189" w:type="dxa"/>
            <w:tcBorders>
              <w:top w:val="single" w:sz="12" w:space="0" w:color="auto"/>
              <w:left w:val="single" w:sz="12" w:space="0" w:color="auto"/>
              <w:bottom w:val="single" w:sz="12" w:space="0" w:color="auto"/>
              <w:right w:val="single" w:sz="12" w:space="0" w:color="auto"/>
            </w:tcBorders>
            <w:hideMark/>
          </w:tcPr>
          <w:p w14:paraId="743CDC3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Intron</w:t>
            </w:r>
          </w:p>
        </w:tc>
        <w:tc>
          <w:tcPr>
            <w:tcW w:w="1470" w:type="dxa"/>
            <w:tcBorders>
              <w:top w:val="single" w:sz="12" w:space="0" w:color="auto"/>
              <w:left w:val="single" w:sz="12" w:space="0" w:color="auto"/>
              <w:bottom w:val="single" w:sz="12" w:space="0" w:color="auto"/>
              <w:right w:val="single" w:sz="12" w:space="0" w:color="auto"/>
            </w:tcBorders>
            <w:hideMark/>
          </w:tcPr>
          <w:p w14:paraId="5DD8499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 xml:space="preserve">Hyper </w:t>
            </w:r>
          </w:p>
          <w:p w14:paraId="4D8D427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(ON)</w:t>
            </w:r>
          </w:p>
        </w:tc>
        <w:tc>
          <w:tcPr>
            <w:tcW w:w="881" w:type="dxa"/>
            <w:tcBorders>
              <w:top w:val="single" w:sz="12" w:space="0" w:color="auto"/>
              <w:left w:val="single" w:sz="12" w:space="0" w:color="auto"/>
              <w:bottom w:val="single" w:sz="12" w:space="0" w:color="auto"/>
              <w:right w:val="single" w:sz="12" w:space="0" w:color="auto"/>
            </w:tcBorders>
            <w:hideMark/>
          </w:tcPr>
          <w:p w14:paraId="3F3C743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1.00</w:t>
            </w:r>
          </w:p>
        </w:tc>
        <w:tc>
          <w:tcPr>
            <w:tcW w:w="1416" w:type="dxa"/>
            <w:tcBorders>
              <w:top w:val="single" w:sz="12" w:space="0" w:color="auto"/>
              <w:left w:val="single" w:sz="12" w:space="0" w:color="auto"/>
              <w:bottom w:val="single" w:sz="12" w:space="0" w:color="auto"/>
              <w:right w:val="single" w:sz="12" w:space="0" w:color="auto"/>
            </w:tcBorders>
            <w:hideMark/>
          </w:tcPr>
          <w:p w14:paraId="0D42AA9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Positive</w:t>
            </w:r>
          </w:p>
        </w:tc>
      </w:tr>
      <w:tr w:rsidR="00783751" w:rsidRPr="00783751" w14:paraId="4A8AEF4D"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4D68EEA7"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LOC105323822</w:t>
            </w:r>
          </w:p>
        </w:tc>
        <w:tc>
          <w:tcPr>
            <w:tcW w:w="2222" w:type="dxa"/>
            <w:tcBorders>
              <w:top w:val="single" w:sz="12" w:space="0" w:color="auto"/>
              <w:left w:val="single" w:sz="12" w:space="0" w:color="auto"/>
              <w:bottom w:val="single" w:sz="12" w:space="0" w:color="auto"/>
              <w:right w:val="single" w:sz="12" w:space="0" w:color="auto"/>
            </w:tcBorders>
            <w:hideMark/>
          </w:tcPr>
          <w:p w14:paraId="4D984DB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Mucin like protein</w:t>
            </w:r>
          </w:p>
        </w:tc>
        <w:tc>
          <w:tcPr>
            <w:tcW w:w="1189" w:type="dxa"/>
            <w:tcBorders>
              <w:top w:val="single" w:sz="12" w:space="0" w:color="auto"/>
              <w:left w:val="single" w:sz="12" w:space="0" w:color="auto"/>
              <w:bottom w:val="single" w:sz="12" w:space="0" w:color="auto"/>
              <w:right w:val="single" w:sz="12" w:space="0" w:color="auto"/>
            </w:tcBorders>
            <w:hideMark/>
          </w:tcPr>
          <w:p w14:paraId="66EB3A0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Intron</w:t>
            </w:r>
          </w:p>
        </w:tc>
        <w:tc>
          <w:tcPr>
            <w:tcW w:w="1470" w:type="dxa"/>
            <w:tcBorders>
              <w:top w:val="single" w:sz="12" w:space="0" w:color="auto"/>
              <w:left w:val="single" w:sz="12" w:space="0" w:color="auto"/>
              <w:bottom w:val="single" w:sz="12" w:space="0" w:color="auto"/>
              <w:right w:val="single" w:sz="12" w:space="0" w:color="auto"/>
            </w:tcBorders>
            <w:hideMark/>
          </w:tcPr>
          <w:p w14:paraId="691E0DB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Hypo (OFF)</w:t>
            </w:r>
          </w:p>
        </w:tc>
        <w:tc>
          <w:tcPr>
            <w:tcW w:w="881" w:type="dxa"/>
            <w:tcBorders>
              <w:top w:val="single" w:sz="12" w:space="0" w:color="auto"/>
              <w:left w:val="single" w:sz="12" w:space="0" w:color="auto"/>
              <w:bottom w:val="single" w:sz="12" w:space="0" w:color="auto"/>
              <w:right w:val="single" w:sz="12" w:space="0" w:color="auto"/>
            </w:tcBorders>
            <w:hideMark/>
          </w:tcPr>
          <w:p w14:paraId="4101D46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-2.11</w:t>
            </w:r>
          </w:p>
        </w:tc>
        <w:tc>
          <w:tcPr>
            <w:tcW w:w="1416" w:type="dxa"/>
            <w:tcBorders>
              <w:top w:val="single" w:sz="12" w:space="0" w:color="auto"/>
              <w:left w:val="single" w:sz="12" w:space="0" w:color="auto"/>
              <w:bottom w:val="single" w:sz="12" w:space="0" w:color="auto"/>
              <w:right w:val="single" w:sz="12" w:space="0" w:color="auto"/>
            </w:tcBorders>
            <w:hideMark/>
          </w:tcPr>
          <w:p w14:paraId="7E3ECEA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Positive</w:t>
            </w:r>
          </w:p>
        </w:tc>
      </w:tr>
      <w:tr w:rsidR="00783751" w:rsidRPr="00783751" w14:paraId="176E5824"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4F0B48F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LOC105324638</w:t>
            </w:r>
          </w:p>
        </w:tc>
        <w:tc>
          <w:tcPr>
            <w:tcW w:w="2222" w:type="dxa"/>
            <w:tcBorders>
              <w:top w:val="single" w:sz="12" w:space="0" w:color="auto"/>
              <w:left w:val="single" w:sz="12" w:space="0" w:color="auto"/>
              <w:bottom w:val="single" w:sz="12" w:space="0" w:color="auto"/>
              <w:right w:val="single" w:sz="12" w:space="0" w:color="auto"/>
            </w:tcBorders>
            <w:hideMark/>
          </w:tcPr>
          <w:p w14:paraId="7EFA3BE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Tyrosine Kinase receptor torso</w:t>
            </w:r>
          </w:p>
        </w:tc>
        <w:tc>
          <w:tcPr>
            <w:tcW w:w="1189" w:type="dxa"/>
            <w:tcBorders>
              <w:top w:val="single" w:sz="12" w:space="0" w:color="auto"/>
              <w:left w:val="single" w:sz="12" w:space="0" w:color="auto"/>
              <w:bottom w:val="single" w:sz="12" w:space="0" w:color="auto"/>
              <w:right w:val="single" w:sz="12" w:space="0" w:color="auto"/>
            </w:tcBorders>
            <w:hideMark/>
          </w:tcPr>
          <w:p w14:paraId="60DA3FB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Intron</w:t>
            </w:r>
          </w:p>
        </w:tc>
        <w:tc>
          <w:tcPr>
            <w:tcW w:w="1470" w:type="dxa"/>
            <w:tcBorders>
              <w:top w:val="single" w:sz="12" w:space="0" w:color="auto"/>
              <w:left w:val="single" w:sz="12" w:space="0" w:color="auto"/>
              <w:bottom w:val="single" w:sz="12" w:space="0" w:color="auto"/>
              <w:right w:val="single" w:sz="12" w:space="0" w:color="auto"/>
            </w:tcBorders>
            <w:hideMark/>
          </w:tcPr>
          <w:p w14:paraId="2FCB9EC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Hypo (OFF)</w:t>
            </w:r>
          </w:p>
        </w:tc>
        <w:tc>
          <w:tcPr>
            <w:tcW w:w="881" w:type="dxa"/>
            <w:tcBorders>
              <w:top w:val="single" w:sz="12" w:space="0" w:color="auto"/>
              <w:left w:val="single" w:sz="12" w:space="0" w:color="auto"/>
              <w:bottom w:val="single" w:sz="12" w:space="0" w:color="auto"/>
              <w:right w:val="single" w:sz="12" w:space="0" w:color="auto"/>
            </w:tcBorders>
            <w:hideMark/>
          </w:tcPr>
          <w:p w14:paraId="319835A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1.05</w:t>
            </w:r>
          </w:p>
        </w:tc>
        <w:tc>
          <w:tcPr>
            <w:tcW w:w="1416" w:type="dxa"/>
            <w:tcBorders>
              <w:top w:val="single" w:sz="12" w:space="0" w:color="auto"/>
              <w:left w:val="single" w:sz="12" w:space="0" w:color="auto"/>
              <w:bottom w:val="single" w:sz="12" w:space="0" w:color="auto"/>
              <w:right w:val="single" w:sz="12" w:space="0" w:color="auto"/>
            </w:tcBorders>
            <w:hideMark/>
          </w:tcPr>
          <w:p w14:paraId="37501CD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5FFACC0C" w14:textId="77777777" w:rsidTr="00783751">
        <w:trPr>
          <w:trHeight w:val="81"/>
        </w:trPr>
        <w:tc>
          <w:tcPr>
            <w:tcW w:w="1838" w:type="dxa"/>
            <w:vMerge w:val="restart"/>
            <w:tcBorders>
              <w:top w:val="single" w:sz="12" w:space="0" w:color="auto"/>
              <w:left w:val="single" w:sz="12" w:space="0" w:color="auto"/>
              <w:bottom w:val="single" w:sz="12" w:space="0" w:color="auto"/>
              <w:right w:val="single" w:sz="12" w:space="0" w:color="auto"/>
            </w:tcBorders>
          </w:tcPr>
          <w:p w14:paraId="7F382B3A"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28DF3B3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LOC105342567</w:t>
            </w:r>
          </w:p>
          <w:p w14:paraId="16EFA398" w14:textId="77777777" w:rsidR="00783751" w:rsidRPr="00783751" w:rsidRDefault="00783751" w:rsidP="00783751">
            <w:pPr>
              <w:spacing w:line="256" w:lineRule="auto"/>
              <w:jc w:val="both"/>
              <w:rPr>
                <w:rFonts w:ascii="Times New Roman" w:eastAsia="DengXian" w:hAnsi="Times New Roman" w:cs="Times New Roman"/>
                <w:sz w:val="24"/>
                <w:szCs w:val="24"/>
              </w:rPr>
            </w:pPr>
          </w:p>
          <w:p w14:paraId="0263C64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Uncharacterised Ca</w:t>
            </w:r>
            <w:r w:rsidRPr="00783751">
              <w:rPr>
                <w:rFonts w:ascii="Times New Roman" w:eastAsia="DengXian" w:hAnsi="Times New Roman" w:cs="Times New Roman"/>
                <w:sz w:val="24"/>
                <w:szCs w:val="24"/>
                <w:vertAlign w:val="superscript"/>
              </w:rPr>
              <w:t>2+</w:t>
            </w:r>
            <w:r w:rsidRPr="00783751">
              <w:rPr>
                <w:rFonts w:ascii="Times New Roman" w:eastAsia="DengXian" w:hAnsi="Times New Roman" w:cs="Times New Roman"/>
                <w:sz w:val="24"/>
                <w:szCs w:val="24"/>
              </w:rPr>
              <w:t xml:space="preserve"> binding</w:t>
            </w:r>
          </w:p>
          <w:p w14:paraId="48BB47C5" w14:textId="77777777" w:rsidR="00783751" w:rsidRPr="00783751" w:rsidRDefault="00783751" w:rsidP="00783751">
            <w:pPr>
              <w:spacing w:line="256" w:lineRule="auto"/>
              <w:jc w:val="both"/>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53BD3B9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167107</w:t>
            </w:r>
          </w:p>
        </w:tc>
        <w:tc>
          <w:tcPr>
            <w:tcW w:w="1189" w:type="dxa"/>
            <w:tcBorders>
              <w:top w:val="single" w:sz="12" w:space="0" w:color="auto"/>
              <w:left w:val="single" w:sz="12" w:space="0" w:color="auto"/>
              <w:bottom w:val="single" w:sz="12" w:space="0" w:color="auto"/>
              <w:right w:val="single" w:sz="12" w:space="0" w:color="auto"/>
            </w:tcBorders>
            <w:hideMark/>
          </w:tcPr>
          <w:p w14:paraId="1DA302D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11B0D1C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-1.89</w:t>
            </w:r>
          </w:p>
        </w:tc>
        <w:tc>
          <w:tcPr>
            <w:tcW w:w="881" w:type="dxa"/>
            <w:vMerge w:val="restart"/>
            <w:tcBorders>
              <w:top w:val="single" w:sz="12" w:space="0" w:color="auto"/>
              <w:left w:val="single" w:sz="12" w:space="0" w:color="auto"/>
              <w:bottom w:val="single" w:sz="12" w:space="0" w:color="auto"/>
              <w:right w:val="single" w:sz="12" w:space="0" w:color="auto"/>
            </w:tcBorders>
            <w:hideMark/>
          </w:tcPr>
          <w:p w14:paraId="476D0A8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1.81</w:t>
            </w:r>
          </w:p>
        </w:tc>
        <w:tc>
          <w:tcPr>
            <w:tcW w:w="1416" w:type="dxa"/>
            <w:vMerge w:val="restart"/>
            <w:tcBorders>
              <w:top w:val="single" w:sz="12" w:space="0" w:color="auto"/>
              <w:left w:val="single" w:sz="12" w:space="0" w:color="auto"/>
              <w:bottom w:val="single" w:sz="12" w:space="0" w:color="auto"/>
              <w:right w:val="single" w:sz="12" w:space="0" w:color="auto"/>
            </w:tcBorders>
          </w:tcPr>
          <w:p w14:paraId="3D389B5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N/A</w:t>
            </w:r>
          </w:p>
          <w:p w14:paraId="3FACB725" w14:textId="77777777" w:rsidR="00783751" w:rsidRPr="00783751" w:rsidRDefault="00783751" w:rsidP="00783751">
            <w:pPr>
              <w:spacing w:line="256" w:lineRule="auto"/>
              <w:jc w:val="both"/>
              <w:rPr>
                <w:rFonts w:ascii="Times New Roman" w:eastAsia="DengXian" w:hAnsi="Times New Roman" w:cs="Times New Roman"/>
                <w:sz w:val="24"/>
                <w:szCs w:val="24"/>
              </w:rPr>
            </w:pPr>
          </w:p>
        </w:tc>
      </w:tr>
      <w:tr w:rsidR="00783751" w:rsidRPr="00783751" w14:paraId="1478D3F8" w14:textId="77777777" w:rsidTr="00783751">
        <w:trPr>
          <w:trHeight w:val="76"/>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3372DEBF"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58D81EE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183993</w:t>
            </w:r>
          </w:p>
        </w:tc>
        <w:tc>
          <w:tcPr>
            <w:tcW w:w="1189" w:type="dxa"/>
            <w:tcBorders>
              <w:top w:val="single" w:sz="12" w:space="0" w:color="auto"/>
              <w:left w:val="single" w:sz="12" w:space="0" w:color="auto"/>
              <w:bottom w:val="single" w:sz="12" w:space="0" w:color="auto"/>
              <w:right w:val="single" w:sz="12" w:space="0" w:color="auto"/>
            </w:tcBorders>
            <w:hideMark/>
          </w:tcPr>
          <w:p w14:paraId="7627464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5BBF3BD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-2.35</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5267E6FF"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7715A571"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50DD291D" w14:textId="77777777" w:rsidTr="00783751">
        <w:trPr>
          <w:trHeight w:val="76"/>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7A688491"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16B2A6B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184436</w:t>
            </w:r>
          </w:p>
        </w:tc>
        <w:tc>
          <w:tcPr>
            <w:tcW w:w="1189" w:type="dxa"/>
            <w:tcBorders>
              <w:top w:val="single" w:sz="12" w:space="0" w:color="auto"/>
              <w:left w:val="single" w:sz="12" w:space="0" w:color="auto"/>
              <w:bottom w:val="single" w:sz="12" w:space="0" w:color="auto"/>
              <w:right w:val="single" w:sz="12" w:space="0" w:color="auto"/>
            </w:tcBorders>
            <w:hideMark/>
          </w:tcPr>
          <w:p w14:paraId="5EB26DA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7E25A23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-4.50</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04CC1BAE"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254E88A7"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7DCF3749" w14:textId="77777777" w:rsidTr="00783751">
        <w:trPr>
          <w:trHeight w:val="76"/>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4F7F0B16"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57D924C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184736</w:t>
            </w:r>
          </w:p>
        </w:tc>
        <w:tc>
          <w:tcPr>
            <w:tcW w:w="1189" w:type="dxa"/>
            <w:tcBorders>
              <w:top w:val="single" w:sz="12" w:space="0" w:color="auto"/>
              <w:left w:val="single" w:sz="12" w:space="0" w:color="auto"/>
              <w:bottom w:val="single" w:sz="12" w:space="0" w:color="auto"/>
              <w:right w:val="single" w:sz="12" w:space="0" w:color="auto"/>
            </w:tcBorders>
            <w:hideMark/>
          </w:tcPr>
          <w:p w14:paraId="4063F12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55284F3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-3.87</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06740B90"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2CEC3C3A"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316D280C" w14:textId="77777777" w:rsidTr="00783751">
        <w:trPr>
          <w:trHeight w:val="76"/>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1188F0E5"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4D8E40F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201788</w:t>
            </w:r>
          </w:p>
        </w:tc>
        <w:tc>
          <w:tcPr>
            <w:tcW w:w="1189" w:type="dxa"/>
            <w:tcBorders>
              <w:top w:val="single" w:sz="12" w:space="0" w:color="auto"/>
              <w:left w:val="single" w:sz="12" w:space="0" w:color="auto"/>
              <w:bottom w:val="single" w:sz="12" w:space="0" w:color="auto"/>
              <w:right w:val="single" w:sz="12" w:space="0" w:color="auto"/>
            </w:tcBorders>
            <w:hideMark/>
          </w:tcPr>
          <w:p w14:paraId="655EC09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7F0EFC3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-3.81</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7CEE3C31"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5A8813D1"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1C1109A6" w14:textId="77777777" w:rsidTr="00783751">
        <w:trPr>
          <w:trHeight w:val="76"/>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43A61626"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55AC75B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209384</w:t>
            </w:r>
          </w:p>
        </w:tc>
        <w:tc>
          <w:tcPr>
            <w:tcW w:w="1189" w:type="dxa"/>
            <w:tcBorders>
              <w:top w:val="single" w:sz="12" w:space="0" w:color="auto"/>
              <w:left w:val="single" w:sz="12" w:space="0" w:color="auto"/>
              <w:bottom w:val="single" w:sz="12" w:space="0" w:color="auto"/>
              <w:right w:val="single" w:sz="12" w:space="0" w:color="auto"/>
            </w:tcBorders>
            <w:hideMark/>
          </w:tcPr>
          <w:p w14:paraId="542CB30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51DC698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Hyper (ON)</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0FC87DE4"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19924941"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24C0C339" w14:textId="77777777" w:rsidTr="00783751">
        <w:trPr>
          <w:trHeight w:val="76"/>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54ABE046"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60C7B56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209387</w:t>
            </w:r>
          </w:p>
        </w:tc>
        <w:tc>
          <w:tcPr>
            <w:tcW w:w="1189" w:type="dxa"/>
            <w:tcBorders>
              <w:top w:val="single" w:sz="12" w:space="0" w:color="auto"/>
              <w:left w:val="single" w:sz="12" w:space="0" w:color="auto"/>
              <w:bottom w:val="single" w:sz="12" w:space="0" w:color="auto"/>
              <w:right w:val="single" w:sz="12" w:space="0" w:color="auto"/>
            </w:tcBorders>
            <w:hideMark/>
          </w:tcPr>
          <w:p w14:paraId="6886C6F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158C0BC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Hyper (ON)</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38ACE2E1"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5B88A8CE"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4B10BFE0" w14:textId="77777777" w:rsidTr="00783751">
        <w:trPr>
          <w:trHeight w:val="76"/>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120E3A20"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46D89DF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229649</w:t>
            </w:r>
          </w:p>
        </w:tc>
        <w:tc>
          <w:tcPr>
            <w:tcW w:w="1189" w:type="dxa"/>
            <w:tcBorders>
              <w:top w:val="single" w:sz="12" w:space="0" w:color="auto"/>
              <w:left w:val="single" w:sz="12" w:space="0" w:color="auto"/>
              <w:bottom w:val="single" w:sz="12" w:space="0" w:color="auto"/>
              <w:right w:val="single" w:sz="12" w:space="0" w:color="auto"/>
            </w:tcBorders>
            <w:hideMark/>
          </w:tcPr>
          <w:p w14:paraId="7F31CDD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Upstream</w:t>
            </w:r>
          </w:p>
        </w:tc>
        <w:tc>
          <w:tcPr>
            <w:tcW w:w="1470" w:type="dxa"/>
            <w:tcBorders>
              <w:top w:val="single" w:sz="12" w:space="0" w:color="auto"/>
              <w:left w:val="single" w:sz="12" w:space="0" w:color="auto"/>
              <w:bottom w:val="single" w:sz="12" w:space="0" w:color="auto"/>
              <w:right w:val="single" w:sz="12" w:space="0" w:color="auto"/>
            </w:tcBorders>
            <w:hideMark/>
          </w:tcPr>
          <w:p w14:paraId="34B3D17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2.22</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7178440E"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2DD7CE44"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57B1653A"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5C9DBE8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LOC105339426</w:t>
            </w:r>
          </w:p>
        </w:tc>
        <w:tc>
          <w:tcPr>
            <w:tcW w:w="2222" w:type="dxa"/>
            <w:tcBorders>
              <w:top w:val="single" w:sz="12" w:space="0" w:color="auto"/>
              <w:left w:val="single" w:sz="12" w:space="0" w:color="auto"/>
              <w:bottom w:val="single" w:sz="12" w:space="0" w:color="auto"/>
              <w:right w:val="single" w:sz="12" w:space="0" w:color="auto"/>
            </w:tcBorders>
            <w:hideMark/>
          </w:tcPr>
          <w:p w14:paraId="2AA420A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5-oxoprolinase</w:t>
            </w:r>
          </w:p>
        </w:tc>
        <w:tc>
          <w:tcPr>
            <w:tcW w:w="1189" w:type="dxa"/>
            <w:tcBorders>
              <w:top w:val="single" w:sz="12" w:space="0" w:color="auto"/>
              <w:left w:val="single" w:sz="12" w:space="0" w:color="auto"/>
              <w:bottom w:val="single" w:sz="12" w:space="0" w:color="auto"/>
              <w:right w:val="single" w:sz="12" w:space="0" w:color="auto"/>
            </w:tcBorders>
            <w:hideMark/>
          </w:tcPr>
          <w:p w14:paraId="75869DE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4864C04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-1.78</w:t>
            </w:r>
          </w:p>
        </w:tc>
        <w:tc>
          <w:tcPr>
            <w:tcW w:w="881" w:type="dxa"/>
            <w:tcBorders>
              <w:top w:val="single" w:sz="12" w:space="0" w:color="auto"/>
              <w:left w:val="single" w:sz="12" w:space="0" w:color="auto"/>
              <w:bottom w:val="single" w:sz="12" w:space="0" w:color="auto"/>
              <w:right w:val="single" w:sz="12" w:space="0" w:color="auto"/>
            </w:tcBorders>
            <w:hideMark/>
          </w:tcPr>
          <w:p w14:paraId="5C31F68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-1.42</w:t>
            </w:r>
          </w:p>
        </w:tc>
        <w:tc>
          <w:tcPr>
            <w:tcW w:w="1416" w:type="dxa"/>
            <w:tcBorders>
              <w:top w:val="single" w:sz="12" w:space="0" w:color="auto"/>
              <w:left w:val="single" w:sz="12" w:space="0" w:color="auto"/>
              <w:bottom w:val="single" w:sz="12" w:space="0" w:color="auto"/>
              <w:right w:val="single" w:sz="12" w:space="0" w:color="auto"/>
            </w:tcBorders>
            <w:hideMark/>
          </w:tcPr>
          <w:p w14:paraId="03CC825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Positive</w:t>
            </w:r>
          </w:p>
        </w:tc>
      </w:tr>
      <w:tr w:rsidR="00783751" w:rsidRPr="00783751" w14:paraId="1336E219"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4B85343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LOC105332665</w:t>
            </w:r>
          </w:p>
        </w:tc>
        <w:tc>
          <w:tcPr>
            <w:tcW w:w="2222" w:type="dxa"/>
            <w:tcBorders>
              <w:top w:val="single" w:sz="12" w:space="0" w:color="auto"/>
              <w:left w:val="single" w:sz="12" w:space="0" w:color="auto"/>
              <w:bottom w:val="single" w:sz="12" w:space="0" w:color="auto"/>
              <w:right w:val="single" w:sz="12" w:space="0" w:color="auto"/>
            </w:tcBorders>
            <w:hideMark/>
          </w:tcPr>
          <w:p w14:paraId="503018A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cytochrome b-c1 complex subunit 2, mitochondrial</w:t>
            </w:r>
          </w:p>
        </w:tc>
        <w:tc>
          <w:tcPr>
            <w:tcW w:w="1189" w:type="dxa"/>
            <w:tcBorders>
              <w:top w:val="single" w:sz="12" w:space="0" w:color="auto"/>
              <w:left w:val="single" w:sz="12" w:space="0" w:color="auto"/>
              <w:bottom w:val="single" w:sz="12" w:space="0" w:color="auto"/>
              <w:right w:val="single" w:sz="12" w:space="0" w:color="auto"/>
            </w:tcBorders>
            <w:hideMark/>
          </w:tcPr>
          <w:p w14:paraId="602E011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Intergenic</w:t>
            </w:r>
          </w:p>
        </w:tc>
        <w:tc>
          <w:tcPr>
            <w:tcW w:w="1470" w:type="dxa"/>
            <w:tcBorders>
              <w:top w:val="single" w:sz="12" w:space="0" w:color="auto"/>
              <w:left w:val="single" w:sz="12" w:space="0" w:color="auto"/>
              <w:bottom w:val="single" w:sz="12" w:space="0" w:color="auto"/>
              <w:right w:val="single" w:sz="12" w:space="0" w:color="auto"/>
            </w:tcBorders>
            <w:hideMark/>
          </w:tcPr>
          <w:p w14:paraId="5FEC2A4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Hyper (ON)</w:t>
            </w:r>
          </w:p>
        </w:tc>
        <w:tc>
          <w:tcPr>
            <w:tcW w:w="881" w:type="dxa"/>
            <w:tcBorders>
              <w:top w:val="single" w:sz="12" w:space="0" w:color="auto"/>
              <w:left w:val="single" w:sz="12" w:space="0" w:color="auto"/>
              <w:bottom w:val="single" w:sz="12" w:space="0" w:color="auto"/>
              <w:right w:val="single" w:sz="12" w:space="0" w:color="auto"/>
            </w:tcBorders>
            <w:hideMark/>
          </w:tcPr>
          <w:p w14:paraId="021E4FE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-1.30</w:t>
            </w:r>
          </w:p>
        </w:tc>
        <w:tc>
          <w:tcPr>
            <w:tcW w:w="1416" w:type="dxa"/>
            <w:tcBorders>
              <w:top w:val="single" w:sz="12" w:space="0" w:color="auto"/>
              <w:left w:val="single" w:sz="12" w:space="0" w:color="auto"/>
              <w:bottom w:val="single" w:sz="12" w:space="0" w:color="auto"/>
              <w:right w:val="single" w:sz="12" w:space="0" w:color="auto"/>
            </w:tcBorders>
            <w:hideMark/>
          </w:tcPr>
          <w:p w14:paraId="5FEC9C5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411A9D5C"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3B8C827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LOC105319937</w:t>
            </w:r>
          </w:p>
        </w:tc>
        <w:tc>
          <w:tcPr>
            <w:tcW w:w="2222" w:type="dxa"/>
            <w:tcBorders>
              <w:top w:val="single" w:sz="12" w:space="0" w:color="auto"/>
              <w:left w:val="single" w:sz="12" w:space="0" w:color="auto"/>
              <w:bottom w:val="single" w:sz="12" w:space="0" w:color="auto"/>
              <w:right w:val="single" w:sz="12" w:space="0" w:color="auto"/>
            </w:tcBorders>
            <w:hideMark/>
          </w:tcPr>
          <w:p w14:paraId="18750D1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beta-TrCP</w:t>
            </w:r>
          </w:p>
        </w:tc>
        <w:tc>
          <w:tcPr>
            <w:tcW w:w="1189" w:type="dxa"/>
            <w:tcBorders>
              <w:top w:val="single" w:sz="12" w:space="0" w:color="auto"/>
              <w:left w:val="single" w:sz="12" w:space="0" w:color="auto"/>
              <w:bottom w:val="single" w:sz="12" w:space="0" w:color="auto"/>
              <w:right w:val="single" w:sz="12" w:space="0" w:color="auto"/>
            </w:tcBorders>
            <w:hideMark/>
          </w:tcPr>
          <w:p w14:paraId="5D83A4E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 xml:space="preserve">Intergenic </w:t>
            </w:r>
          </w:p>
        </w:tc>
        <w:tc>
          <w:tcPr>
            <w:tcW w:w="1470" w:type="dxa"/>
            <w:tcBorders>
              <w:top w:val="single" w:sz="12" w:space="0" w:color="auto"/>
              <w:left w:val="single" w:sz="12" w:space="0" w:color="auto"/>
              <w:bottom w:val="single" w:sz="12" w:space="0" w:color="auto"/>
              <w:right w:val="single" w:sz="12" w:space="0" w:color="auto"/>
            </w:tcBorders>
            <w:hideMark/>
          </w:tcPr>
          <w:p w14:paraId="1E5A670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1.40</w:t>
            </w:r>
          </w:p>
        </w:tc>
        <w:tc>
          <w:tcPr>
            <w:tcW w:w="881" w:type="dxa"/>
            <w:tcBorders>
              <w:top w:val="single" w:sz="12" w:space="0" w:color="auto"/>
              <w:left w:val="single" w:sz="12" w:space="0" w:color="auto"/>
              <w:bottom w:val="single" w:sz="12" w:space="0" w:color="auto"/>
              <w:right w:val="single" w:sz="12" w:space="0" w:color="auto"/>
            </w:tcBorders>
            <w:hideMark/>
          </w:tcPr>
          <w:p w14:paraId="0D2F05A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-2.31</w:t>
            </w:r>
          </w:p>
        </w:tc>
        <w:tc>
          <w:tcPr>
            <w:tcW w:w="1416" w:type="dxa"/>
            <w:tcBorders>
              <w:top w:val="single" w:sz="12" w:space="0" w:color="auto"/>
              <w:left w:val="single" w:sz="12" w:space="0" w:color="auto"/>
              <w:bottom w:val="single" w:sz="12" w:space="0" w:color="auto"/>
              <w:right w:val="single" w:sz="12" w:space="0" w:color="auto"/>
            </w:tcBorders>
            <w:hideMark/>
          </w:tcPr>
          <w:p w14:paraId="5FF7D10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5864D8E8" w14:textId="77777777" w:rsidTr="00783751">
        <w:trPr>
          <w:trHeight w:val="154"/>
        </w:trPr>
        <w:tc>
          <w:tcPr>
            <w:tcW w:w="1838" w:type="dxa"/>
            <w:vMerge w:val="restart"/>
            <w:tcBorders>
              <w:top w:val="single" w:sz="12" w:space="0" w:color="auto"/>
              <w:left w:val="single" w:sz="12" w:space="0" w:color="auto"/>
              <w:bottom w:val="single" w:sz="12" w:space="0" w:color="auto"/>
              <w:right w:val="single" w:sz="12" w:space="0" w:color="auto"/>
            </w:tcBorders>
            <w:hideMark/>
          </w:tcPr>
          <w:p w14:paraId="3513A58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LOC105318316</w:t>
            </w:r>
          </w:p>
          <w:p w14:paraId="4DC1A3A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Uncharacterized</w:t>
            </w:r>
          </w:p>
          <w:p w14:paraId="18B00A5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Transposase activity</w:t>
            </w:r>
          </w:p>
        </w:tc>
        <w:tc>
          <w:tcPr>
            <w:tcW w:w="2222" w:type="dxa"/>
            <w:tcBorders>
              <w:top w:val="single" w:sz="12" w:space="0" w:color="auto"/>
              <w:left w:val="single" w:sz="12" w:space="0" w:color="auto"/>
              <w:bottom w:val="single" w:sz="12" w:space="0" w:color="auto"/>
              <w:right w:val="single" w:sz="12" w:space="0" w:color="auto"/>
            </w:tcBorders>
            <w:hideMark/>
          </w:tcPr>
          <w:p w14:paraId="3488BEA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214178</w:t>
            </w:r>
          </w:p>
        </w:tc>
        <w:tc>
          <w:tcPr>
            <w:tcW w:w="1189" w:type="dxa"/>
            <w:tcBorders>
              <w:top w:val="single" w:sz="12" w:space="0" w:color="auto"/>
              <w:left w:val="single" w:sz="12" w:space="0" w:color="auto"/>
              <w:bottom w:val="single" w:sz="12" w:space="0" w:color="auto"/>
              <w:right w:val="single" w:sz="12" w:space="0" w:color="auto"/>
            </w:tcBorders>
            <w:hideMark/>
          </w:tcPr>
          <w:p w14:paraId="7D072F2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Utr3’</w:t>
            </w:r>
          </w:p>
        </w:tc>
        <w:tc>
          <w:tcPr>
            <w:tcW w:w="1470" w:type="dxa"/>
            <w:tcBorders>
              <w:top w:val="single" w:sz="12" w:space="0" w:color="auto"/>
              <w:left w:val="single" w:sz="12" w:space="0" w:color="auto"/>
              <w:bottom w:val="single" w:sz="12" w:space="0" w:color="auto"/>
              <w:right w:val="single" w:sz="12" w:space="0" w:color="auto"/>
            </w:tcBorders>
            <w:hideMark/>
          </w:tcPr>
          <w:p w14:paraId="17AA1D7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Hyper (ON)</w:t>
            </w:r>
          </w:p>
        </w:tc>
        <w:tc>
          <w:tcPr>
            <w:tcW w:w="881" w:type="dxa"/>
            <w:vMerge w:val="restart"/>
            <w:tcBorders>
              <w:top w:val="single" w:sz="12" w:space="0" w:color="auto"/>
              <w:left w:val="single" w:sz="12" w:space="0" w:color="auto"/>
              <w:bottom w:val="single" w:sz="12" w:space="0" w:color="auto"/>
              <w:right w:val="single" w:sz="12" w:space="0" w:color="auto"/>
            </w:tcBorders>
            <w:hideMark/>
          </w:tcPr>
          <w:p w14:paraId="7438BCE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-3.81</w:t>
            </w:r>
          </w:p>
        </w:tc>
        <w:tc>
          <w:tcPr>
            <w:tcW w:w="1416" w:type="dxa"/>
            <w:vMerge w:val="restart"/>
            <w:tcBorders>
              <w:top w:val="single" w:sz="12" w:space="0" w:color="auto"/>
              <w:left w:val="single" w:sz="12" w:space="0" w:color="auto"/>
              <w:bottom w:val="single" w:sz="12" w:space="0" w:color="auto"/>
              <w:right w:val="single" w:sz="12" w:space="0" w:color="auto"/>
            </w:tcBorders>
            <w:hideMark/>
          </w:tcPr>
          <w:p w14:paraId="3FB330D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2E39A1D0" w14:textId="77777777" w:rsidTr="00783751">
        <w:trPr>
          <w:trHeight w:val="153"/>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2FE21659"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0F80148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216738</w:t>
            </w:r>
          </w:p>
        </w:tc>
        <w:tc>
          <w:tcPr>
            <w:tcW w:w="1189" w:type="dxa"/>
            <w:tcBorders>
              <w:top w:val="single" w:sz="12" w:space="0" w:color="auto"/>
              <w:left w:val="single" w:sz="12" w:space="0" w:color="auto"/>
              <w:bottom w:val="single" w:sz="12" w:space="0" w:color="auto"/>
              <w:right w:val="single" w:sz="12" w:space="0" w:color="auto"/>
            </w:tcBorders>
            <w:hideMark/>
          </w:tcPr>
          <w:p w14:paraId="3FA10BE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2051D2D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Hyper (ON)</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7E115D1C"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7B2DFC6B"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54F42A40" w14:textId="77777777" w:rsidTr="00783751">
        <w:trPr>
          <w:trHeight w:val="153"/>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740175A9"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770BD11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217976</w:t>
            </w:r>
          </w:p>
        </w:tc>
        <w:tc>
          <w:tcPr>
            <w:tcW w:w="1189" w:type="dxa"/>
            <w:tcBorders>
              <w:top w:val="single" w:sz="12" w:space="0" w:color="auto"/>
              <w:left w:val="single" w:sz="12" w:space="0" w:color="auto"/>
              <w:bottom w:val="single" w:sz="12" w:space="0" w:color="auto"/>
              <w:right w:val="single" w:sz="12" w:space="0" w:color="auto"/>
            </w:tcBorders>
            <w:hideMark/>
          </w:tcPr>
          <w:p w14:paraId="1B60A95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664CFD3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Hyper (ON)</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329B10EE"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01E54E29"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45112172" w14:textId="77777777" w:rsidTr="00783751">
        <w:trPr>
          <w:trHeight w:val="153"/>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3605AB4D"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12896F7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218332</w:t>
            </w:r>
          </w:p>
        </w:tc>
        <w:tc>
          <w:tcPr>
            <w:tcW w:w="1189" w:type="dxa"/>
            <w:tcBorders>
              <w:top w:val="single" w:sz="12" w:space="0" w:color="auto"/>
              <w:left w:val="single" w:sz="12" w:space="0" w:color="auto"/>
              <w:bottom w:val="single" w:sz="12" w:space="0" w:color="auto"/>
              <w:right w:val="single" w:sz="12" w:space="0" w:color="auto"/>
            </w:tcBorders>
            <w:hideMark/>
          </w:tcPr>
          <w:p w14:paraId="3D86989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6F991A6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Hyper (ON)</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5F967559"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2A20BD76"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09E687F2"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3D3CFA7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LOC105327883</w:t>
            </w:r>
          </w:p>
        </w:tc>
        <w:tc>
          <w:tcPr>
            <w:tcW w:w="2222" w:type="dxa"/>
            <w:tcBorders>
              <w:top w:val="single" w:sz="12" w:space="0" w:color="auto"/>
              <w:left w:val="single" w:sz="12" w:space="0" w:color="auto"/>
              <w:bottom w:val="single" w:sz="12" w:space="0" w:color="auto"/>
              <w:right w:val="single" w:sz="12" w:space="0" w:color="auto"/>
            </w:tcBorders>
            <w:hideMark/>
          </w:tcPr>
          <w:p w14:paraId="676272B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uncharacterised</w:t>
            </w:r>
          </w:p>
        </w:tc>
        <w:tc>
          <w:tcPr>
            <w:tcW w:w="1189" w:type="dxa"/>
            <w:tcBorders>
              <w:top w:val="single" w:sz="12" w:space="0" w:color="auto"/>
              <w:left w:val="single" w:sz="12" w:space="0" w:color="auto"/>
              <w:bottom w:val="single" w:sz="12" w:space="0" w:color="auto"/>
              <w:right w:val="single" w:sz="12" w:space="0" w:color="auto"/>
            </w:tcBorders>
            <w:hideMark/>
          </w:tcPr>
          <w:p w14:paraId="46D7A02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Intergenic</w:t>
            </w:r>
          </w:p>
        </w:tc>
        <w:tc>
          <w:tcPr>
            <w:tcW w:w="1470" w:type="dxa"/>
            <w:tcBorders>
              <w:top w:val="single" w:sz="12" w:space="0" w:color="auto"/>
              <w:left w:val="single" w:sz="12" w:space="0" w:color="auto"/>
              <w:bottom w:val="single" w:sz="12" w:space="0" w:color="auto"/>
              <w:right w:val="single" w:sz="12" w:space="0" w:color="auto"/>
            </w:tcBorders>
            <w:hideMark/>
          </w:tcPr>
          <w:p w14:paraId="5927276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Hyper (ON)</w:t>
            </w:r>
          </w:p>
        </w:tc>
        <w:tc>
          <w:tcPr>
            <w:tcW w:w="881" w:type="dxa"/>
            <w:tcBorders>
              <w:top w:val="single" w:sz="12" w:space="0" w:color="auto"/>
              <w:left w:val="single" w:sz="12" w:space="0" w:color="auto"/>
              <w:bottom w:val="single" w:sz="12" w:space="0" w:color="auto"/>
              <w:right w:val="single" w:sz="12" w:space="0" w:color="auto"/>
            </w:tcBorders>
            <w:hideMark/>
          </w:tcPr>
          <w:p w14:paraId="4E1F2ED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-3.21</w:t>
            </w:r>
          </w:p>
        </w:tc>
        <w:tc>
          <w:tcPr>
            <w:tcW w:w="1416" w:type="dxa"/>
            <w:tcBorders>
              <w:top w:val="single" w:sz="12" w:space="0" w:color="auto"/>
              <w:left w:val="single" w:sz="12" w:space="0" w:color="auto"/>
              <w:bottom w:val="single" w:sz="12" w:space="0" w:color="auto"/>
              <w:right w:val="single" w:sz="12" w:space="0" w:color="auto"/>
            </w:tcBorders>
            <w:hideMark/>
          </w:tcPr>
          <w:p w14:paraId="1D56116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7B5FC67E" w14:textId="77777777" w:rsidTr="00783751">
        <w:trPr>
          <w:trHeight w:val="154"/>
        </w:trPr>
        <w:tc>
          <w:tcPr>
            <w:tcW w:w="1838" w:type="dxa"/>
            <w:vMerge w:val="restart"/>
            <w:tcBorders>
              <w:top w:val="single" w:sz="12" w:space="0" w:color="auto"/>
              <w:left w:val="single" w:sz="12" w:space="0" w:color="auto"/>
              <w:bottom w:val="single" w:sz="12" w:space="0" w:color="auto"/>
              <w:right w:val="single" w:sz="12" w:space="0" w:color="auto"/>
            </w:tcBorders>
            <w:hideMark/>
          </w:tcPr>
          <w:p w14:paraId="6BF9F520"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LOC105326758</w:t>
            </w:r>
          </w:p>
          <w:p w14:paraId="6F3DBEE3" w14:textId="77777777" w:rsidR="00783751" w:rsidRPr="00783751" w:rsidRDefault="00783751" w:rsidP="00783751">
            <w:pPr>
              <w:spacing w:line="256" w:lineRule="auto"/>
              <w:jc w:val="center"/>
              <w:rPr>
                <w:rFonts w:ascii="Times New Roman" w:eastAsia="DengXian" w:hAnsi="Times New Roman" w:cs="Times New Roman"/>
                <w:sz w:val="24"/>
                <w:szCs w:val="24"/>
              </w:rPr>
            </w:pPr>
            <w:r w:rsidRPr="00783751">
              <w:rPr>
                <w:rFonts w:ascii="Times New Roman" w:eastAsia="DengXian" w:hAnsi="Times New Roman" w:cs="Times New Roman"/>
                <w:sz w:val="24"/>
                <w:szCs w:val="24"/>
              </w:rPr>
              <w:lastRenderedPageBreak/>
              <w:t>glycine-rich cell wall structural protein 1.8-like</w:t>
            </w:r>
          </w:p>
        </w:tc>
        <w:tc>
          <w:tcPr>
            <w:tcW w:w="2222" w:type="dxa"/>
            <w:tcBorders>
              <w:top w:val="single" w:sz="12" w:space="0" w:color="auto"/>
              <w:left w:val="single" w:sz="12" w:space="0" w:color="auto"/>
              <w:bottom w:val="single" w:sz="12" w:space="0" w:color="auto"/>
              <w:right w:val="single" w:sz="12" w:space="0" w:color="auto"/>
            </w:tcBorders>
            <w:hideMark/>
          </w:tcPr>
          <w:p w14:paraId="2ED10AD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lastRenderedPageBreak/>
              <w:t>28438</w:t>
            </w:r>
          </w:p>
        </w:tc>
        <w:tc>
          <w:tcPr>
            <w:tcW w:w="1189" w:type="dxa"/>
            <w:tcBorders>
              <w:top w:val="single" w:sz="12" w:space="0" w:color="auto"/>
              <w:left w:val="single" w:sz="12" w:space="0" w:color="auto"/>
              <w:bottom w:val="single" w:sz="12" w:space="0" w:color="auto"/>
              <w:right w:val="single" w:sz="12" w:space="0" w:color="auto"/>
            </w:tcBorders>
            <w:hideMark/>
          </w:tcPr>
          <w:p w14:paraId="2498D39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Intergenic</w:t>
            </w:r>
          </w:p>
        </w:tc>
        <w:tc>
          <w:tcPr>
            <w:tcW w:w="1470" w:type="dxa"/>
            <w:tcBorders>
              <w:top w:val="single" w:sz="12" w:space="0" w:color="auto"/>
              <w:left w:val="single" w:sz="12" w:space="0" w:color="auto"/>
              <w:bottom w:val="single" w:sz="12" w:space="0" w:color="auto"/>
              <w:right w:val="single" w:sz="12" w:space="0" w:color="auto"/>
            </w:tcBorders>
            <w:hideMark/>
          </w:tcPr>
          <w:p w14:paraId="15FADFC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4.14</w:t>
            </w:r>
          </w:p>
        </w:tc>
        <w:tc>
          <w:tcPr>
            <w:tcW w:w="881" w:type="dxa"/>
            <w:vMerge w:val="restart"/>
            <w:tcBorders>
              <w:top w:val="single" w:sz="12" w:space="0" w:color="auto"/>
              <w:left w:val="single" w:sz="12" w:space="0" w:color="auto"/>
              <w:bottom w:val="single" w:sz="12" w:space="0" w:color="auto"/>
              <w:right w:val="single" w:sz="12" w:space="0" w:color="auto"/>
            </w:tcBorders>
            <w:hideMark/>
          </w:tcPr>
          <w:p w14:paraId="5468133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-2.83</w:t>
            </w:r>
          </w:p>
        </w:tc>
        <w:tc>
          <w:tcPr>
            <w:tcW w:w="1416" w:type="dxa"/>
            <w:vMerge w:val="restart"/>
            <w:tcBorders>
              <w:top w:val="single" w:sz="12" w:space="0" w:color="auto"/>
              <w:left w:val="single" w:sz="12" w:space="0" w:color="auto"/>
              <w:bottom w:val="single" w:sz="12" w:space="0" w:color="auto"/>
              <w:right w:val="single" w:sz="12" w:space="0" w:color="auto"/>
            </w:tcBorders>
            <w:hideMark/>
          </w:tcPr>
          <w:p w14:paraId="37B6D03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N/A</w:t>
            </w:r>
          </w:p>
        </w:tc>
      </w:tr>
      <w:tr w:rsidR="00783751" w:rsidRPr="00783751" w14:paraId="105CC3D6" w14:textId="77777777" w:rsidTr="00783751">
        <w:trPr>
          <w:trHeight w:val="153"/>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244EC62A"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7D14EC6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34295</w:t>
            </w:r>
          </w:p>
        </w:tc>
        <w:tc>
          <w:tcPr>
            <w:tcW w:w="1189" w:type="dxa"/>
            <w:tcBorders>
              <w:top w:val="single" w:sz="12" w:space="0" w:color="auto"/>
              <w:left w:val="single" w:sz="12" w:space="0" w:color="auto"/>
              <w:bottom w:val="single" w:sz="12" w:space="0" w:color="auto"/>
              <w:right w:val="single" w:sz="12" w:space="0" w:color="auto"/>
            </w:tcBorders>
            <w:hideMark/>
          </w:tcPr>
          <w:p w14:paraId="26BF3A7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Intergenic</w:t>
            </w:r>
          </w:p>
        </w:tc>
        <w:tc>
          <w:tcPr>
            <w:tcW w:w="1470" w:type="dxa"/>
            <w:tcBorders>
              <w:top w:val="single" w:sz="12" w:space="0" w:color="auto"/>
              <w:left w:val="single" w:sz="12" w:space="0" w:color="auto"/>
              <w:bottom w:val="single" w:sz="12" w:space="0" w:color="auto"/>
              <w:right w:val="single" w:sz="12" w:space="0" w:color="auto"/>
            </w:tcBorders>
            <w:hideMark/>
          </w:tcPr>
          <w:p w14:paraId="1133911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Hypo (OFF)</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02513A35"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0132AE7E"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52DCF9F8"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51D1ABB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LOC105328651</w:t>
            </w:r>
          </w:p>
        </w:tc>
        <w:tc>
          <w:tcPr>
            <w:tcW w:w="2222" w:type="dxa"/>
            <w:tcBorders>
              <w:top w:val="single" w:sz="12" w:space="0" w:color="auto"/>
              <w:left w:val="single" w:sz="12" w:space="0" w:color="auto"/>
              <w:bottom w:val="single" w:sz="12" w:space="0" w:color="auto"/>
              <w:right w:val="single" w:sz="12" w:space="0" w:color="auto"/>
            </w:tcBorders>
            <w:hideMark/>
          </w:tcPr>
          <w:p w14:paraId="73B5ADC1"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leucine-, glutamate- and lysine-rich protein 1</w:t>
            </w:r>
          </w:p>
        </w:tc>
        <w:tc>
          <w:tcPr>
            <w:tcW w:w="1189" w:type="dxa"/>
            <w:tcBorders>
              <w:top w:val="single" w:sz="12" w:space="0" w:color="auto"/>
              <w:left w:val="single" w:sz="12" w:space="0" w:color="auto"/>
              <w:bottom w:val="single" w:sz="12" w:space="0" w:color="auto"/>
              <w:right w:val="single" w:sz="12" w:space="0" w:color="auto"/>
            </w:tcBorders>
            <w:hideMark/>
          </w:tcPr>
          <w:p w14:paraId="1BD7B77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Intron</w:t>
            </w:r>
          </w:p>
        </w:tc>
        <w:tc>
          <w:tcPr>
            <w:tcW w:w="1470" w:type="dxa"/>
            <w:tcBorders>
              <w:top w:val="single" w:sz="12" w:space="0" w:color="auto"/>
              <w:left w:val="single" w:sz="12" w:space="0" w:color="auto"/>
              <w:bottom w:val="single" w:sz="12" w:space="0" w:color="auto"/>
              <w:right w:val="single" w:sz="12" w:space="0" w:color="auto"/>
            </w:tcBorders>
            <w:hideMark/>
          </w:tcPr>
          <w:p w14:paraId="3DA5BE2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1.26</w:t>
            </w:r>
          </w:p>
        </w:tc>
        <w:tc>
          <w:tcPr>
            <w:tcW w:w="881" w:type="dxa"/>
            <w:tcBorders>
              <w:top w:val="single" w:sz="12" w:space="0" w:color="auto"/>
              <w:left w:val="single" w:sz="12" w:space="0" w:color="auto"/>
              <w:bottom w:val="single" w:sz="12" w:space="0" w:color="auto"/>
              <w:right w:val="single" w:sz="12" w:space="0" w:color="auto"/>
            </w:tcBorders>
            <w:hideMark/>
          </w:tcPr>
          <w:p w14:paraId="1A7D807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-1.45</w:t>
            </w:r>
          </w:p>
        </w:tc>
        <w:tc>
          <w:tcPr>
            <w:tcW w:w="1416" w:type="dxa"/>
            <w:tcBorders>
              <w:top w:val="single" w:sz="12" w:space="0" w:color="auto"/>
              <w:left w:val="single" w:sz="12" w:space="0" w:color="auto"/>
              <w:bottom w:val="single" w:sz="12" w:space="0" w:color="auto"/>
              <w:right w:val="single" w:sz="12" w:space="0" w:color="auto"/>
            </w:tcBorders>
            <w:hideMark/>
          </w:tcPr>
          <w:p w14:paraId="5BB53C7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2C1927A0"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026E720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LOC105324387</w:t>
            </w:r>
          </w:p>
        </w:tc>
        <w:tc>
          <w:tcPr>
            <w:tcW w:w="2222" w:type="dxa"/>
            <w:tcBorders>
              <w:top w:val="single" w:sz="12" w:space="0" w:color="auto"/>
              <w:left w:val="single" w:sz="12" w:space="0" w:color="auto"/>
              <w:bottom w:val="single" w:sz="12" w:space="0" w:color="auto"/>
              <w:right w:val="single" w:sz="12" w:space="0" w:color="auto"/>
            </w:tcBorders>
            <w:hideMark/>
          </w:tcPr>
          <w:p w14:paraId="6219C66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ABC transporter F family member 4</w:t>
            </w:r>
          </w:p>
        </w:tc>
        <w:tc>
          <w:tcPr>
            <w:tcW w:w="1189" w:type="dxa"/>
            <w:tcBorders>
              <w:top w:val="single" w:sz="12" w:space="0" w:color="auto"/>
              <w:left w:val="single" w:sz="12" w:space="0" w:color="auto"/>
              <w:bottom w:val="single" w:sz="12" w:space="0" w:color="auto"/>
              <w:right w:val="single" w:sz="12" w:space="0" w:color="auto"/>
            </w:tcBorders>
            <w:hideMark/>
          </w:tcPr>
          <w:p w14:paraId="11DCE597"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6260949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-3.22</w:t>
            </w:r>
          </w:p>
        </w:tc>
        <w:tc>
          <w:tcPr>
            <w:tcW w:w="881" w:type="dxa"/>
            <w:tcBorders>
              <w:top w:val="single" w:sz="12" w:space="0" w:color="auto"/>
              <w:left w:val="single" w:sz="12" w:space="0" w:color="auto"/>
              <w:bottom w:val="single" w:sz="12" w:space="0" w:color="auto"/>
              <w:right w:val="single" w:sz="12" w:space="0" w:color="auto"/>
            </w:tcBorders>
            <w:hideMark/>
          </w:tcPr>
          <w:p w14:paraId="2E32452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-1.28</w:t>
            </w:r>
          </w:p>
        </w:tc>
        <w:tc>
          <w:tcPr>
            <w:tcW w:w="1416" w:type="dxa"/>
            <w:tcBorders>
              <w:top w:val="single" w:sz="12" w:space="0" w:color="auto"/>
              <w:left w:val="single" w:sz="12" w:space="0" w:color="auto"/>
              <w:bottom w:val="single" w:sz="12" w:space="0" w:color="auto"/>
              <w:right w:val="single" w:sz="12" w:space="0" w:color="auto"/>
            </w:tcBorders>
            <w:hideMark/>
          </w:tcPr>
          <w:p w14:paraId="59945F4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Positive</w:t>
            </w:r>
          </w:p>
        </w:tc>
      </w:tr>
      <w:tr w:rsidR="00783751" w:rsidRPr="00783751" w14:paraId="6CA7E45B" w14:textId="77777777" w:rsidTr="00783751">
        <w:trPr>
          <w:trHeight w:val="419"/>
        </w:trPr>
        <w:tc>
          <w:tcPr>
            <w:tcW w:w="1838" w:type="dxa"/>
            <w:vMerge w:val="restart"/>
            <w:tcBorders>
              <w:top w:val="single" w:sz="12" w:space="0" w:color="auto"/>
              <w:left w:val="single" w:sz="12" w:space="0" w:color="auto"/>
              <w:bottom w:val="single" w:sz="12" w:space="0" w:color="auto"/>
              <w:right w:val="single" w:sz="12" w:space="0" w:color="auto"/>
            </w:tcBorders>
            <w:hideMark/>
          </w:tcPr>
          <w:p w14:paraId="5C11FB5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LOC105347351</w:t>
            </w:r>
          </w:p>
          <w:p w14:paraId="38E5219C" w14:textId="77777777" w:rsidR="00783751" w:rsidRPr="00783751" w:rsidRDefault="00783751" w:rsidP="00783751">
            <w:pPr>
              <w:spacing w:line="256" w:lineRule="auto"/>
              <w:rPr>
                <w:rFonts w:ascii="Times New Roman" w:eastAsia="DengXian" w:hAnsi="Times New Roman" w:cs="Times New Roman"/>
                <w:sz w:val="24"/>
                <w:szCs w:val="24"/>
              </w:rPr>
            </w:pPr>
            <w:r w:rsidRPr="00783751">
              <w:rPr>
                <w:rFonts w:ascii="Times New Roman" w:eastAsia="DengXian" w:hAnsi="Times New Roman" w:cs="Times New Roman"/>
                <w:sz w:val="24"/>
                <w:szCs w:val="24"/>
              </w:rPr>
              <w:t>E3 ubiquitin-protein ligase rnf213-alpha-like</w:t>
            </w:r>
          </w:p>
        </w:tc>
        <w:tc>
          <w:tcPr>
            <w:tcW w:w="2222" w:type="dxa"/>
            <w:tcBorders>
              <w:top w:val="single" w:sz="12" w:space="0" w:color="auto"/>
              <w:left w:val="single" w:sz="12" w:space="0" w:color="auto"/>
              <w:bottom w:val="single" w:sz="12" w:space="0" w:color="auto"/>
              <w:right w:val="single" w:sz="12" w:space="0" w:color="auto"/>
            </w:tcBorders>
            <w:hideMark/>
          </w:tcPr>
          <w:p w14:paraId="49473D0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610407</w:t>
            </w:r>
          </w:p>
        </w:tc>
        <w:tc>
          <w:tcPr>
            <w:tcW w:w="1189" w:type="dxa"/>
            <w:tcBorders>
              <w:top w:val="single" w:sz="12" w:space="0" w:color="auto"/>
              <w:left w:val="single" w:sz="12" w:space="0" w:color="auto"/>
              <w:bottom w:val="single" w:sz="12" w:space="0" w:color="auto"/>
              <w:right w:val="single" w:sz="12" w:space="0" w:color="auto"/>
            </w:tcBorders>
            <w:hideMark/>
          </w:tcPr>
          <w:p w14:paraId="4CFE24B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Intron</w:t>
            </w:r>
          </w:p>
        </w:tc>
        <w:tc>
          <w:tcPr>
            <w:tcW w:w="1470" w:type="dxa"/>
            <w:tcBorders>
              <w:top w:val="single" w:sz="12" w:space="0" w:color="auto"/>
              <w:left w:val="single" w:sz="12" w:space="0" w:color="auto"/>
              <w:bottom w:val="single" w:sz="12" w:space="0" w:color="auto"/>
              <w:right w:val="single" w:sz="12" w:space="0" w:color="auto"/>
            </w:tcBorders>
            <w:hideMark/>
          </w:tcPr>
          <w:p w14:paraId="4CD275A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3.51</w:t>
            </w:r>
          </w:p>
        </w:tc>
        <w:tc>
          <w:tcPr>
            <w:tcW w:w="881" w:type="dxa"/>
            <w:vMerge w:val="restart"/>
            <w:tcBorders>
              <w:top w:val="single" w:sz="12" w:space="0" w:color="auto"/>
              <w:left w:val="single" w:sz="12" w:space="0" w:color="auto"/>
              <w:bottom w:val="single" w:sz="12" w:space="0" w:color="auto"/>
              <w:right w:val="single" w:sz="12" w:space="0" w:color="auto"/>
            </w:tcBorders>
            <w:hideMark/>
          </w:tcPr>
          <w:p w14:paraId="40F7D82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-1.13</w:t>
            </w:r>
          </w:p>
        </w:tc>
        <w:tc>
          <w:tcPr>
            <w:tcW w:w="1416" w:type="dxa"/>
            <w:vMerge w:val="restart"/>
            <w:tcBorders>
              <w:top w:val="single" w:sz="12" w:space="0" w:color="auto"/>
              <w:left w:val="single" w:sz="12" w:space="0" w:color="auto"/>
              <w:bottom w:val="single" w:sz="12" w:space="0" w:color="auto"/>
              <w:right w:val="single" w:sz="12" w:space="0" w:color="auto"/>
            </w:tcBorders>
            <w:hideMark/>
          </w:tcPr>
          <w:p w14:paraId="7F2C96F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N/A</w:t>
            </w:r>
          </w:p>
        </w:tc>
      </w:tr>
      <w:tr w:rsidR="00783751" w:rsidRPr="00783751" w14:paraId="339D2800" w14:textId="77777777" w:rsidTr="00783751">
        <w:trPr>
          <w:trHeight w:val="418"/>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7FF06F77"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45F1248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610411</w:t>
            </w:r>
          </w:p>
        </w:tc>
        <w:tc>
          <w:tcPr>
            <w:tcW w:w="1189" w:type="dxa"/>
            <w:tcBorders>
              <w:top w:val="single" w:sz="12" w:space="0" w:color="auto"/>
              <w:left w:val="single" w:sz="12" w:space="0" w:color="auto"/>
              <w:bottom w:val="single" w:sz="12" w:space="0" w:color="auto"/>
              <w:right w:val="single" w:sz="12" w:space="0" w:color="auto"/>
            </w:tcBorders>
            <w:hideMark/>
          </w:tcPr>
          <w:p w14:paraId="4F1382C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Intron</w:t>
            </w:r>
          </w:p>
        </w:tc>
        <w:tc>
          <w:tcPr>
            <w:tcW w:w="1470" w:type="dxa"/>
            <w:tcBorders>
              <w:top w:val="single" w:sz="12" w:space="0" w:color="auto"/>
              <w:left w:val="single" w:sz="12" w:space="0" w:color="auto"/>
              <w:bottom w:val="single" w:sz="12" w:space="0" w:color="auto"/>
              <w:right w:val="single" w:sz="12" w:space="0" w:color="auto"/>
            </w:tcBorders>
            <w:hideMark/>
          </w:tcPr>
          <w:p w14:paraId="3A8D9C9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3.51</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65BCDD1D"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197B8B56"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6E778ECF" w14:textId="77777777" w:rsidTr="00783751">
        <w:trPr>
          <w:trHeight w:val="418"/>
        </w:trPr>
        <w:tc>
          <w:tcPr>
            <w:tcW w:w="1838" w:type="dxa"/>
            <w:vMerge/>
            <w:tcBorders>
              <w:top w:val="single" w:sz="12" w:space="0" w:color="auto"/>
              <w:left w:val="single" w:sz="12" w:space="0" w:color="auto"/>
              <w:bottom w:val="single" w:sz="12" w:space="0" w:color="auto"/>
              <w:right w:val="single" w:sz="12" w:space="0" w:color="auto"/>
            </w:tcBorders>
            <w:vAlign w:val="center"/>
            <w:hideMark/>
          </w:tcPr>
          <w:p w14:paraId="2F1465F6"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3C985FA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663481</w:t>
            </w:r>
          </w:p>
        </w:tc>
        <w:tc>
          <w:tcPr>
            <w:tcW w:w="1189" w:type="dxa"/>
            <w:tcBorders>
              <w:top w:val="single" w:sz="12" w:space="0" w:color="auto"/>
              <w:left w:val="single" w:sz="12" w:space="0" w:color="auto"/>
              <w:bottom w:val="single" w:sz="12" w:space="0" w:color="auto"/>
              <w:right w:val="single" w:sz="12" w:space="0" w:color="auto"/>
            </w:tcBorders>
            <w:hideMark/>
          </w:tcPr>
          <w:p w14:paraId="3C9AD9A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1B9D57F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-1.31</w:t>
            </w:r>
          </w:p>
        </w:tc>
        <w:tc>
          <w:tcPr>
            <w:tcW w:w="881" w:type="dxa"/>
            <w:vMerge/>
            <w:tcBorders>
              <w:top w:val="single" w:sz="12" w:space="0" w:color="auto"/>
              <w:left w:val="single" w:sz="12" w:space="0" w:color="auto"/>
              <w:bottom w:val="single" w:sz="12" w:space="0" w:color="auto"/>
              <w:right w:val="single" w:sz="12" w:space="0" w:color="auto"/>
            </w:tcBorders>
            <w:vAlign w:val="center"/>
            <w:hideMark/>
          </w:tcPr>
          <w:p w14:paraId="7E43F584" w14:textId="77777777" w:rsidR="00783751" w:rsidRPr="00783751" w:rsidRDefault="00783751" w:rsidP="00783751">
            <w:pPr>
              <w:spacing w:after="0" w:line="256" w:lineRule="auto"/>
              <w:rPr>
                <w:rFonts w:ascii="Times New Roman" w:eastAsia="DengXian" w:hAnsi="Times New Roman" w:cs="Times New Roman"/>
                <w:sz w:val="24"/>
                <w:szCs w:val="24"/>
              </w:rPr>
            </w:pPr>
          </w:p>
        </w:tc>
        <w:tc>
          <w:tcPr>
            <w:tcW w:w="1416" w:type="dxa"/>
            <w:vMerge/>
            <w:tcBorders>
              <w:top w:val="single" w:sz="12" w:space="0" w:color="auto"/>
              <w:left w:val="single" w:sz="12" w:space="0" w:color="auto"/>
              <w:bottom w:val="single" w:sz="12" w:space="0" w:color="auto"/>
              <w:right w:val="single" w:sz="12" w:space="0" w:color="auto"/>
            </w:tcBorders>
            <w:vAlign w:val="center"/>
            <w:hideMark/>
          </w:tcPr>
          <w:p w14:paraId="102ECCE8" w14:textId="77777777" w:rsidR="00783751" w:rsidRPr="00783751" w:rsidRDefault="00783751" w:rsidP="00783751">
            <w:pPr>
              <w:spacing w:after="0" w:line="256" w:lineRule="auto"/>
              <w:rPr>
                <w:rFonts w:ascii="Times New Roman" w:eastAsia="DengXian" w:hAnsi="Times New Roman" w:cs="Times New Roman"/>
                <w:sz w:val="24"/>
                <w:szCs w:val="24"/>
              </w:rPr>
            </w:pPr>
          </w:p>
        </w:tc>
      </w:tr>
      <w:tr w:rsidR="00783751" w:rsidRPr="00783751" w14:paraId="618126DB"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7BAE93A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LOC105329990</w:t>
            </w:r>
          </w:p>
        </w:tc>
        <w:tc>
          <w:tcPr>
            <w:tcW w:w="2222" w:type="dxa"/>
            <w:tcBorders>
              <w:top w:val="single" w:sz="12" w:space="0" w:color="auto"/>
              <w:left w:val="single" w:sz="12" w:space="0" w:color="auto"/>
              <w:bottom w:val="single" w:sz="12" w:space="0" w:color="auto"/>
              <w:right w:val="single" w:sz="12" w:space="0" w:color="auto"/>
            </w:tcBorders>
            <w:hideMark/>
          </w:tcPr>
          <w:p w14:paraId="73647D68"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centrosomal protein of 162 kDa</w:t>
            </w:r>
          </w:p>
        </w:tc>
        <w:tc>
          <w:tcPr>
            <w:tcW w:w="1189" w:type="dxa"/>
            <w:tcBorders>
              <w:top w:val="single" w:sz="12" w:space="0" w:color="auto"/>
              <w:left w:val="single" w:sz="12" w:space="0" w:color="auto"/>
              <w:bottom w:val="single" w:sz="12" w:space="0" w:color="auto"/>
              <w:right w:val="single" w:sz="12" w:space="0" w:color="auto"/>
            </w:tcBorders>
            <w:hideMark/>
          </w:tcPr>
          <w:p w14:paraId="712C011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403257A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3.07</w:t>
            </w:r>
          </w:p>
        </w:tc>
        <w:tc>
          <w:tcPr>
            <w:tcW w:w="881" w:type="dxa"/>
            <w:tcBorders>
              <w:top w:val="single" w:sz="12" w:space="0" w:color="auto"/>
              <w:left w:val="single" w:sz="12" w:space="0" w:color="auto"/>
              <w:bottom w:val="single" w:sz="12" w:space="0" w:color="auto"/>
              <w:right w:val="single" w:sz="12" w:space="0" w:color="auto"/>
            </w:tcBorders>
            <w:hideMark/>
          </w:tcPr>
          <w:p w14:paraId="665A419E"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-1.09</w:t>
            </w:r>
          </w:p>
        </w:tc>
        <w:tc>
          <w:tcPr>
            <w:tcW w:w="1416" w:type="dxa"/>
            <w:tcBorders>
              <w:top w:val="single" w:sz="12" w:space="0" w:color="auto"/>
              <w:left w:val="single" w:sz="12" w:space="0" w:color="auto"/>
              <w:bottom w:val="single" w:sz="12" w:space="0" w:color="auto"/>
              <w:right w:val="single" w:sz="12" w:space="0" w:color="auto"/>
            </w:tcBorders>
            <w:hideMark/>
          </w:tcPr>
          <w:p w14:paraId="2F9425F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0556AC24"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32BC8D41"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LOC105317600</w:t>
            </w:r>
          </w:p>
        </w:tc>
        <w:tc>
          <w:tcPr>
            <w:tcW w:w="2222" w:type="dxa"/>
            <w:tcBorders>
              <w:top w:val="single" w:sz="12" w:space="0" w:color="auto"/>
              <w:left w:val="single" w:sz="12" w:space="0" w:color="auto"/>
              <w:bottom w:val="single" w:sz="12" w:space="0" w:color="auto"/>
              <w:right w:val="single" w:sz="12" w:space="0" w:color="auto"/>
            </w:tcBorders>
            <w:hideMark/>
          </w:tcPr>
          <w:p w14:paraId="0683CD7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uncharacterised</w:t>
            </w:r>
          </w:p>
        </w:tc>
        <w:tc>
          <w:tcPr>
            <w:tcW w:w="1189" w:type="dxa"/>
            <w:tcBorders>
              <w:top w:val="single" w:sz="12" w:space="0" w:color="auto"/>
              <w:left w:val="single" w:sz="12" w:space="0" w:color="auto"/>
              <w:bottom w:val="single" w:sz="12" w:space="0" w:color="auto"/>
              <w:right w:val="single" w:sz="12" w:space="0" w:color="auto"/>
            </w:tcBorders>
            <w:hideMark/>
          </w:tcPr>
          <w:p w14:paraId="096DC8F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53C4505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-1.67</w:t>
            </w:r>
          </w:p>
        </w:tc>
        <w:tc>
          <w:tcPr>
            <w:tcW w:w="881" w:type="dxa"/>
            <w:tcBorders>
              <w:top w:val="single" w:sz="12" w:space="0" w:color="auto"/>
              <w:left w:val="single" w:sz="12" w:space="0" w:color="auto"/>
              <w:bottom w:val="single" w:sz="12" w:space="0" w:color="auto"/>
              <w:right w:val="single" w:sz="12" w:space="0" w:color="auto"/>
            </w:tcBorders>
            <w:hideMark/>
          </w:tcPr>
          <w:p w14:paraId="2D4A65C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1.157</w:t>
            </w:r>
          </w:p>
        </w:tc>
        <w:tc>
          <w:tcPr>
            <w:tcW w:w="1416" w:type="dxa"/>
            <w:tcBorders>
              <w:top w:val="single" w:sz="12" w:space="0" w:color="auto"/>
              <w:left w:val="single" w:sz="12" w:space="0" w:color="auto"/>
              <w:bottom w:val="single" w:sz="12" w:space="0" w:color="auto"/>
              <w:right w:val="single" w:sz="12" w:space="0" w:color="auto"/>
            </w:tcBorders>
            <w:hideMark/>
          </w:tcPr>
          <w:p w14:paraId="1A2E82A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15748464" w14:textId="77777777" w:rsidTr="00783751">
        <w:tc>
          <w:tcPr>
            <w:tcW w:w="1838" w:type="dxa"/>
            <w:tcBorders>
              <w:top w:val="single" w:sz="12" w:space="0" w:color="auto"/>
              <w:left w:val="single" w:sz="12" w:space="0" w:color="auto"/>
              <w:bottom w:val="single" w:sz="12" w:space="0" w:color="auto"/>
              <w:right w:val="single" w:sz="12" w:space="0" w:color="auto"/>
            </w:tcBorders>
          </w:tcPr>
          <w:p w14:paraId="69169D65"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LOC105342036</w:t>
            </w:r>
          </w:p>
          <w:p w14:paraId="23A10E00" w14:textId="77777777" w:rsidR="00783751" w:rsidRPr="00783751" w:rsidRDefault="00783751" w:rsidP="00783751">
            <w:pPr>
              <w:spacing w:line="256" w:lineRule="auto"/>
              <w:jc w:val="both"/>
              <w:rPr>
                <w:rFonts w:ascii="Times New Roman" w:eastAsia="DengXian" w:hAnsi="Times New Roman" w:cs="Times New Roman"/>
                <w:sz w:val="24"/>
                <w:szCs w:val="24"/>
              </w:rPr>
            </w:pPr>
          </w:p>
        </w:tc>
        <w:tc>
          <w:tcPr>
            <w:tcW w:w="2222" w:type="dxa"/>
            <w:tcBorders>
              <w:top w:val="single" w:sz="12" w:space="0" w:color="auto"/>
              <w:left w:val="single" w:sz="12" w:space="0" w:color="auto"/>
              <w:bottom w:val="single" w:sz="12" w:space="0" w:color="auto"/>
              <w:right w:val="single" w:sz="12" w:space="0" w:color="auto"/>
            </w:tcBorders>
            <w:hideMark/>
          </w:tcPr>
          <w:p w14:paraId="74A2D576"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uncharacterised</w:t>
            </w:r>
          </w:p>
        </w:tc>
        <w:tc>
          <w:tcPr>
            <w:tcW w:w="1189" w:type="dxa"/>
            <w:tcBorders>
              <w:top w:val="single" w:sz="12" w:space="0" w:color="auto"/>
              <w:left w:val="single" w:sz="12" w:space="0" w:color="auto"/>
              <w:bottom w:val="single" w:sz="12" w:space="0" w:color="auto"/>
              <w:right w:val="single" w:sz="12" w:space="0" w:color="auto"/>
            </w:tcBorders>
            <w:hideMark/>
          </w:tcPr>
          <w:p w14:paraId="25E40A4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Intergenic</w:t>
            </w:r>
          </w:p>
        </w:tc>
        <w:tc>
          <w:tcPr>
            <w:tcW w:w="1470" w:type="dxa"/>
            <w:tcBorders>
              <w:top w:val="single" w:sz="12" w:space="0" w:color="auto"/>
              <w:left w:val="single" w:sz="12" w:space="0" w:color="auto"/>
              <w:bottom w:val="single" w:sz="12" w:space="0" w:color="auto"/>
              <w:right w:val="single" w:sz="12" w:space="0" w:color="auto"/>
            </w:tcBorders>
            <w:hideMark/>
          </w:tcPr>
          <w:p w14:paraId="386BFE5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Hypo (off)</w:t>
            </w:r>
          </w:p>
        </w:tc>
        <w:tc>
          <w:tcPr>
            <w:tcW w:w="881" w:type="dxa"/>
            <w:tcBorders>
              <w:top w:val="single" w:sz="12" w:space="0" w:color="auto"/>
              <w:left w:val="single" w:sz="12" w:space="0" w:color="auto"/>
              <w:bottom w:val="single" w:sz="12" w:space="0" w:color="auto"/>
              <w:right w:val="single" w:sz="12" w:space="0" w:color="auto"/>
            </w:tcBorders>
            <w:hideMark/>
          </w:tcPr>
          <w:p w14:paraId="22085B2B"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1.24</w:t>
            </w:r>
          </w:p>
        </w:tc>
        <w:tc>
          <w:tcPr>
            <w:tcW w:w="1416" w:type="dxa"/>
            <w:tcBorders>
              <w:top w:val="single" w:sz="12" w:space="0" w:color="auto"/>
              <w:left w:val="single" w:sz="12" w:space="0" w:color="auto"/>
              <w:bottom w:val="single" w:sz="12" w:space="0" w:color="auto"/>
              <w:right w:val="single" w:sz="12" w:space="0" w:color="auto"/>
            </w:tcBorders>
            <w:hideMark/>
          </w:tcPr>
          <w:p w14:paraId="359E501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5DE75889"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32079C9D"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LOC105326080</w:t>
            </w:r>
          </w:p>
        </w:tc>
        <w:tc>
          <w:tcPr>
            <w:tcW w:w="2222" w:type="dxa"/>
            <w:tcBorders>
              <w:top w:val="single" w:sz="12" w:space="0" w:color="auto"/>
              <w:left w:val="single" w:sz="12" w:space="0" w:color="auto"/>
              <w:bottom w:val="single" w:sz="12" w:space="0" w:color="auto"/>
              <w:right w:val="single" w:sz="12" w:space="0" w:color="auto"/>
            </w:tcBorders>
            <w:hideMark/>
          </w:tcPr>
          <w:p w14:paraId="690FF3E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uncharacterised</w:t>
            </w:r>
          </w:p>
        </w:tc>
        <w:tc>
          <w:tcPr>
            <w:tcW w:w="1189" w:type="dxa"/>
            <w:tcBorders>
              <w:top w:val="single" w:sz="12" w:space="0" w:color="auto"/>
              <w:left w:val="single" w:sz="12" w:space="0" w:color="auto"/>
              <w:bottom w:val="single" w:sz="12" w:space="0" w:color="auto"/>
              <w:right w:val="single" w:sz="12" w:space="0" w:color="auto"/>
            </w:tcBorders>
            <w:hideMark/>
          </w:tcPr>
          <w:p w14:paraId="240D8A1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Exon</w:t>
            </w:r>
          </w:p>
        </w:tc>
        <w:tc>
          <w:tcPr>
            <w:tcW w:w="1470" w:type="dxa"/>
            <w:tcBorders>
              <w:top w:val="single" w:sz="12" w:space="0" w:color="auto"/>
              <w:left w:val="single" w:sz="12" w:space="0" w:color="auto"/>
              <w:bottom w:val="single" w:sz="12" w:space="0" w:color="auto"/>
              <w:right w:val="single" w:sz="12" w:space="0" w:color="auto"/>
            </w:tcBorders>
            <w:hideMark/>
          </w:tcPr>
          <w:p w14:paraId="36784B29"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1.17</w:t>
            </w:r>
          </w:p>
        </w:tc>
        <w:tc>
          <w:tcPr>
            <w:tcW w:w="881" w:type="dxa"/>
            <w:tcBorders>
              <w:top w:val="single" w:sz="12" w:space="0" w:color="auto"/>
              <w:left w:val="single" w:sz="12" w:space="0" w:color="auto"/>
              <w:bottom w:val="single" w:sz="12" w:space="0" w:color="auto"/>
              <w:right w:val="single" w:sz="12" w:space="0" w:color="auto"/>
            </w:tcBorders>
            <w:hideMark/>
          </w:tcPr>
          <w:p w14:paraId="3FE8287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1.31</w:t>
            </w:r>
          </w:p>
        </w:tc>
        <w:tc>
          <w:tcPr>
            <w:tcW w:w="1416" w:type="dxa"/>
            <w:tcBorders>
              <w:top w:val="single" w:sz="12" w:space="0" w:color="auto"/>
              <w:left w:val="single" w:sz="12" w:space="0" w:color="auto"/>
              <w:bottom w:val="single" w:sz="12" w:space="0" w:color="auto"/>
              <w:right w:val="single" w:sz="12" w:space="0" w:color="auto"/>
            </w:tcBorders>
            <w:hideMark/>
          </w:tcPr>
          <w:p w14:paraId="4864CBB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Positive</w:t>
            </w:r>
          </w:p>
        </w:tc>
      </w:tr>
      <w:tr w:rsidR="00783751" w:rsidRPr="00783751" w14:paraId="3DB28C4B"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0F3C56B1"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LOC105333678</w:t>
            </w:r>
          </w:p>
        </w:tc>
        <w:tc>
          <w:tcPr>
            <w:tcW w:w="2222" w:type="dxa"/>
            <w:tcBorders>
              <w:top w:val="single" w:sz="12" w:space="0" w:color="auto"/>
              <w:left w:val="single" w:sz="12" w:space="0" w:color="auto"/>
              <w:bottom w:val="single" w:sz="12" w:space="0" w:color="auto"/>
              <w:right w:val="single" w:sz="12" w:space="0" w:color="auto"/>
            </w:tcBorders>
            <w:hideMark/>
          </w:tcPr>
          <w:p w14:paraId="18D66C64"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Protein memo1</w:t>
            </w:r>
          </w:p>
        </w:tc>
        <w:tc>
          <w:tcPr>
            <w:tcW w:w="1189" w:type="dxa"/>
            <w:tcBorders>
              <w:top w:val="single" w:sz="12" w:space="0" w:color="auto"/>
              <w:left w:val="single" w:sz="12" w:space="0" w:color="auto"/>
              <w:bottom w:val="single" w:sz="12" w:space="0" w:color="auto"/>
              <w:right w:val="single" w:sz="12" w:space="0" w:color="auto"/>
            </w:tcBorders>
            <w:hideMark/>
          </w:tcPr>
          <w:p w14:paraId="7508F29F"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Intron</w:t>
            </w:r>
          </w:p>
        </w:tc>
        <w:tc>
          <w:tcPr>
            <w:tcW w:w="1470" w:type="dxa"/>
            <w:tcBorders>
              <w:top w:val="single" w:sz="12" w:space="0" w:color="auto"/>
              <w:left w:val="single" w:sz="12" w:space="0" w:color="auto"/>
              <w:bottom w:val="single" w:sz="12" w:space="0" w:color="auto"/>
              <w:right w:val="single" w:sz="12" w:space="0" w:color="auto"/>
            </w:tcBorders>
            <w:hideMark/>
          </w:tcPr>
          <w:p w14:paraId="7350A3BC"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-2.38</w:t>
            </w:r>
          </w:p>
        </w:tc>
        <w:tc>
          <w:tcPr>
            <w:tcW w:w="881" w:type="dxa"/>
            <w:tcBorders>
              <w:top w:val="single" w:sz="12" w:space="0" w:color="auto"/>
              <w:left w:val="single" w:sz="12" w:space="0" w:color="auto"/>
              <w:bottom w:val="single" w:sz="12" w:space="0" w:color="auto"/>
              <w:right w:val="single" w:sz="12" w:space="0" w:color="auto"/>
            </w:tcBorders>
            <w:hideMark/>
          </w:tcPr>
          <w:p w14:paraId="77A66BBD"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1.57</w:t>
            </w:r>
          </w:p>
        </w:tc>
        <w:tc>
          <w:tcPr>
            <w:tcW w:w="1416" w:type="dxa"/>
            <w:tcBorders>
              <w:top w:val="single" w:sz="12" w:space="0" w:color="auto"/>
              <w:left w:val="single" w:sz="12" w:space="0" w:color="auto"/>
              <w:bottom w:val="single" w:sz="12" w:space="0" w:color="auto"/>
              <w:right w:val="single" w:sz="12" w:space="0" w:color="auto"/>
            </w:tcBorders>
            <w:hideMark/>
          </w:tcPr>
          <w:p w14:paraId="46802905"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tr w:rsidR="00783751" w:rsidRPr="00783751" w14:paraId="17CF5932" w14:textId="77777777" w:rsidTr="00783751">
        <w:tc>
          <w:tcPr>
            <w:tcW w:w="1838" w:type="dxa"/>
            <w:tcBorders>
              <w:top w:val="single" w:sz="12" w:space="0" w:color="auto"/>
              <w:left w:val="single" w:sz="12" w:space="0" w:color="auto"/>
              <w:bottom w:val="single" w:sz="12" w:space="0" w:color="auto"/>
              <w:right w:val="single" w:sz="12" w:space="0" w:color="auto"/>
            </w:tcBorders>
            <w:hideMark/>
          </w:tcPr>
          <w:p w14:paraId="05BCED2B" w14:textId="77777777" w:rsidR="00783751" w:rsidRPr="00783751" w:rsidRDefault="00783751" w:rsidP="00783751">
            <w:pPr>
              <w:spacing w:line="256" w:lineRule="auto"/>
              <w:jc w:val="both"/>
              <w:rPr>
                <w:rFonts w:ascii="Times New Roman" w:eastAsia="DengXian" w:hAnsi="Times New Roman" w:cs="Times New Roman"/>
                <w:color w:val="000000"/>
                <w:sz w:val="24"/>
                <w:szCs w:val="24"/>
              </w:rPr>
            </w:pPr>
            <w:r w:rsidRPr="00783751">
              <w:rPr>
                <w:rFonts w:ascii="Times New Roman" w:eastAsia="DengXian" w:hAnsi="Times New Roman" w:cs="Times New Roman"/>
                <w:color w:val="000000"/>
                <w:sz w:val="24"/>
                <w:szCs w:val="24"/>
              </w:rPr>
              <w:t>LOC105337216</w:t>
            </w:r>
          </w:p>
        </w:tc>
        <w:tc>
          <w:tcPr>
            <w:tcW w:w="2222" w:type="dxa"/>
            <w:tcBorders>
              <w:top w:val="single" w:sz="12" w:space="0" w:color="auto"/>
              <w:left w:val="single" w:sz="12" w:space="0" w:color="auto"/>
              <w:bottom w:val="single" w:sz="12" w:space="0" w:color="auto"/>
              <w:right w:val="single" w:sz="12" w:space="0" w:color="auto"/>
            </w:tcBorders>
            <w:hideMark/>
          </w:tcPr>
          <w:p w14:paraId="3BE34EE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uncharacterised</w:t>
            </w:r>
          </w:p>
        </w:tc>
        <w:tc>
          <w:tcPr>
            <w:tcW w:w="1189" w:type="dxa"/>
            <w:tcBorders>
              <w:top w:val="single" w:sz="12" w:space="0" w:color="auto"/>
              <w:left w:val="single" w:sz="12" w:space="0" w:color="auto"/>
              <w:bottom w:val="single" w:sz="12" w:space="0" w:color="auto"/>
              <w:right w:val="single" w:sz="12" w:space="0" w:color="auto"/>
            </w:tcBorders>
            <w:hideMark/>
          </w:tcPr>
          <w:p w14:paraId="1A55F9CA"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UTR5’</w:t>
            </w:r>
          </w:p>
        </w:tc>
        <w:tc>
          <w:tcPr>
            <w:tcW w:w="1470" w:type="dxa"/>
            <w:tcBorders>
              <w:top w:val="single" w:sz="12" w:space="0" w:color="auto"/>
              <w:left w:val="single" w:sz="12" w:space="0" w:color="auto"/>
              <w:bottom w:val="single" w:sz="12" w:space="0" w:color="auto"/>
              <w:right w:val="single" w:sz="12" w:space="0" w:color="auto"/>
            </w:tcBorders>
            <w:hideMark/>
          </w:tcPr>
          <w:p w14:paraId="6F5C6B0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-3.24</w:t>
            </w:r>
          </w:p>
        </w:tc>
        <w:tc>
          <w:tcPr>
            <w:tcW w:w="881" w:type="dxa"/>
            <w:tcBorders>
              <w:top w:val="single" w:sz="12" w:space="0" w:color="auto"/>
              <w:left w:val="single" w:sz="12" w:space="0" w:color="auto"/>
              <w:bottom w:val="single" w:sz="12" w:space="0" w:color="auto"/>
              <w:right w:val="single" w:sz="12" w:space="0" w:color="auto"/>
            </w:tcBorders>
            <w:hideMark/>
          </w:tcPr>
          <w:p w14:paraId="4782278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2.80</w:t>
            </w:r>
          </w:p>
        </w:tc>
        <w:tc>
          <w:tcPr>
            <w:tcW w:w="1416" w:type="dxa"/>
            <w:tcBorders>
              <w:top w:val="single" w:sz="12" w:space="0" w:color="auto"/>
              <w:left w:val="single" w:sz="12" w:space="0" w:color="auto"/>
              <w:bottom w:val="single" w:sz="12" w:space="0" w:color="auto"/>
              <w:right w:val="single" w:sz="12" w:space="0" w:color="auto"/>
            </w:tcBorders>
            <w:hideMark/>
          </w:tcPr>
          <w:p w14:paraId="673282C3"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Negative</w:t>
            </w:r>
          </w:p>
        </w:tc>
      </w:tr>
      <w:bookmarkEnd w:id="8"/>
    </w:tbl>
    <w:p w14:paraId="089D8B4A" w14:textId="77777777" w:rsidR="00783751" w:rsidRPr="00783751" w:rsidRDefault="00783751" w:rsidP="00783751">
      <w:pPr>
        <w:spacing w:line="256" w:lineRule="auto"/>
        <w:jc w:val="both"/>
        <w:rPr>
          <w:rFonts w:ascii="Times New Roman" w:eastAsia="DengXian" w:hAnsi="Times New Roman" w:cs="Times New Roman"/>
          <w:b/>
          <w:bCs/>
          <w:sz w:val="24"/>
          <w:szCs w:val="24"/>
        </w:rPr>
      </w:pPr>
    </w:p>
    <w:p w14:paraId="1EF54B3C" w14:textId="278E0CF5"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Table S1</w:t>
      </w:r>
      <w:r w:rsidR="003720FB">
        <w:rPr>
          <w:rFonts w:ascii="Times New Roman" w:eastAsia="DengXian" w:hAnsi="Times New Roman" w:cs="Times New Roman"/>
          <w:b/>
          <w:bCs/>
          <w:sz w:val="24"/>
          <w:szCs w:val="24"/>
        </w:rPr>
        <w:t>9</w:t>
      </w:r>
      <w:r w:rsidRPr="00783751">
        <w:rPr>
          <w:rFonts w:ascii="Times New Roman" w:eastAsia="DengXian" w:hAnsi="Times New Roman" w:cs="Times New Roman"/>
          <w:b/>
          <w:bCs/>
          <w:sz w:val="24"/>
          <w:szCs w:val="24"/>
        </w:rPr>
        <w:t>: Correlation analysis between MethylRAD and RNA seq Log</w:t>
      </w:r>
      <w:r w:rsidRPr="00783751">
        <w:rPr>
          <w:rFonts w:ascii="Times New Roman" w:eastAsia="DengXian" w:hAnsi="Times New Roman" w:cs="Times New Roman"/>
          <w:b/>
          <w:bCs/>
          <w:sz w:val="24"/>
          <w:szCs w:val="24"/>
          <w:vertAlign w:val="subscript"/>
        </w:rPr>
        <w:t>2</w:t>
      </w:r>
      <w:r w:rsidRPr="00783751">
        <w:rPr>
          <w:rFonts w:ascii="Times New Roman" w:eastAsia="DengXian" w:hAnsi="Times New Roman" w:cs="Times New Roman"/>
          <w:b/>
          <w:bCs/>
          <w:sz w:val="24"/>
          <w:szCs w:val="24"/>
        </w:rPr>
        <w:t xml:space="preserve"> FC</w:t>
      </w:r>
    </w:p>
    <w:tbl>
      <w:tblPr>
        <w:tblW w:w="7890" w:type="dxa"/>
        <w:jc w:val="center"/>
        <w:tblLook w:val="04A0" w:firstRow="1" w:lastRow="0" w:firstColumn="1" w:lastColumn="0" w:noHBand="0" w:noVBand="1"/>
      </w:tblPr>
      <w:tblGrid>
        <w:gridCol w:w="3040"/>
        <w:gridCol w:w="2180"/>
        <w:gridCol w:w="1400"/>
        <w:gridCol w:w="1310"/>
      </w:tblGrid>
      <w:tr w:rsidR="00783751" w:rsidRPr="00783751" w14:paraId="72D4F7D6" w14:textId="77777777" w:rsidTr="00783751">
        <w:trPr>
          <w:trHeight w:val="288"/>
          <w:jc w:val="center"/>
        </w:trPr>
        <w:tc>
          <w:tcPr>
            <w:tcW w:w="3040" w:type="dxa"/>
            <w:tcBorders>
              <w:top w:val="single" w:sz="4" w:space="0" w:color="auto"/>
              <w:left w:val="nil"/>
              <w:bottom w:val="single" w:sz="4" w:space="0" w:color="auto"/>
              <w:right w:val="nil"/>
            </w:tcBorders>
            <w:noWrap/>
            <w:vAlign w:val="bottom"/>
            <w:hideMark/>
          </w:tcPr>
          <w:p w14:paraId="4353FCDC"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Gene ID</w:t>
            </w:r>
          </w:p>
        </w:tc>
        <w:tc>
          <w:tcPr>
            <w:tcW w:w="2180" w:type="dxa"/>
            <w:tcBorders>
              <w:top w:val="single" w:sz="4" w:space="0" w:color="auto"/>
              <w:left w:val="nil"/>
              <w:bottom w:val="single" w:sz="4" w:space="0" w:color="auto"/>
              <w:right w:val="nil"/>
            </w:tcBorders>
            <w:noWrap/>
            <w:vAlign w:val="bottom"/>
            <w:hideMark/>
          </w:tcPr>
          <w:p w14:paraId="08186961"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Methyl RAD</w:t>
            </w:r>
          </w:p>
        </w:tc>
        <w:tc>
          <w:tcPr>
            <w:tcW w:w="1400" w:type="dxa"/>
            <w:tcBorders>
              <w:top w:val="single" w:sz="4" w:space="0" w:color="auto"/>
              <w:left w:val="nil"/>
              <w:bottom w:val="single" w:sz="4" w:space="0" w:color="auto"/>
              <w:right w:val="nil"/>
            </w:tcBorders>
            <w:noWrap/>
            <w:vAlign w:val="bottom"/>
            <w:hideMark/>
          </w:tcPr>
          <w:p w14:paraId="2B8F5F7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RNA seq</w:t>
            </w:r>
          </w:p>
        </w:tc>
        <w:tc>
          <w:tcPr>
            <w:tcW w:w="1270" w:type="dxa"/>
            <w:tcBorders>
              <w:top w:val="single" w:sz="4" w:space="0" w:color="auto"/>
              <w:left w:val="nil"/>
              <w:bottom w:val="single" w:sz="4" w:space="0" w:color="auto"/>
              <w:right w:val="nil"/>
            </w:tcBorders>
            <w:noWrap/>
            <w:vAlign w:val="bottom"/>
            <w:hideMark/>
          </w:tcPr>
          <w:p w14:paraId="364E3F0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Correlation</w:t>
            </w:r>
          </w:p>
        </w:tc>
      </w:tr>
      <w:tr w:rsidR="00783751" w:rsidRPr="00783751" w14:paraId="7F637104" w14:textId="77777777" w:rsidTr="00783751">
        <w:trPr>
          <w:trHeight w:val="288"/>
          <w:jc w:val="center"/>
        </w:trPr>
        <w:tc>
          <w:tcPr>
            <w:tcW w:w="3040" w:type="dxa"/>
            <w:tcBorders>
              <w:top w:val="single" w:sz="4" w:space="0" w:color="auto"/>
              <w:left w:val="nil"/>
              <w:bottom w:val="nil"/>
              <w:right w:val="nil"/>
            </w:tcBorders>
            <w:noWrap/>
            <w:vAlign w:val="bottom"/>
            <w:hideMark/>
          </w:tcPr>
          <w:p w14:paraId="6F34B617"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LOC105326080</w:t>
            </w:r>
          </w:p>
        </w:tc>
        <w:tc>
          <w:tcPr>
            <w:tcW w:w="2180" w:type="dxa"/>
            <w:tcBorders>
              <w:top w:val="single" w:sz="4" w:space="0" w:color="auto"/>
              <w:left w:val="nil"/>
              <w:bottom w:val="nil"/>
              <w:right w:val="nil"/>
            </w:tcBorders>
            <w:noWrap/>
            <w:vAlign w:val="bottom"/>
            <w:hideMark/>
          </w:tcPr>
          <w:p w14:paraId="543A792E"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1.17</w:t>
            </w:r>
          </w:p>
        </w:tc>
        <w:tc>
          <w:tcPr>
            <w:tcW w:w="1400" w:type="dxa"/>
            <w:tcBorders>
              <w:top w:val="single" w:sz="4" w:space="0" w:color="auto"/>
              <w:left w:val="nil"/>
              <w:bottom w:val="nil"/>
              <w:right w:val="nil"/>
            </w:tcBorders>
            <w:noWrap/>
            <w:vAlign w:val="bottom"/>
            <w:hideMark/>
          </w:tcPr>
          <w:p w14:paraId="6247B80B"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1.31</w:t>
            </w:r>
          </w:p>
        </w:tc>
        <w:tc>
          <w:tcPr>
            <w:tcW w:w="1270" w:type="dxa"/>
            <w:tcBorders>
              <w:top w:val="single" w:sz="4" w:space="0" w:color="auto"/>
              <w:left w:val="nil"/>
              <w:bottom w:val="nil"/>
              <w:right w:val="nil"/>
            </w:tcBorders>
            <w:noWrap/>
            <w:vAlign w:val="bottom"/>
            <w:hideMark/>
          </w:tcPr>
          <w:p w14:paraId="746C7222"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Positive</w:t>
            </w:r>
          </w:p>
        </w:tc>
      </w:tr>
      <w:tr w:rsidR="00783751" w:rsidRPr="00783751" w14:paraId="075419EF" w14:textId="77777777" w:rsidTr="00783751">
        <w:trPr>
          <w:trHeight w:val="288"/>
          <w:jc w:val="center"/>
        </w:trPr>
        <w:tc>
          <w:tcPr>
            <w:tcW w:w="3040" w:type="dxa"/>
            <w:noWrap/>
            <w:vAlign w:val="bottom"/>
            <w:hideMark/>
          </w:tcPr>
          <w:p w14:paraId="24F3B199"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LOC105333678</w:t>
            </w:r>
          </w:p>
        </w:tc>
        <w:tc>
          <w:tcPr>
            <w:tcW w:w="2180" w:type="dxa"/>
            <w:noWrap/>
            <w:vAlign w:val="bottom"/>
            <w:hideMark/>
          </w:tcPr>
          <w:p w14:paraId="33F0F9E6"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-2.38</w:t>
            </w:r>
          </w:p>
        </w:tc>
        <w:tc>
          <w:tcPr>
            <w:tcW w:w="1400" w:type="dxa"/>
            <w:noWrap/>
            <w:vAlign w:val="bottom"/>
            <w:hideMark/>
          </w:tcPr>
          <w:p w14:paraId="3EAFB2B0"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1.57</w:t>
            </w:r>
          </w:p>
        </w:tc>
        <w:tc>
          <w:tcPr>
            <w:tcW w:w="1270" w:type="dxa"/>
            <w:noWrap/>
            <w:vAlign w:val="bottom"/>
            <w:hideMark/>
          </w:tcPr>
          <w:p w14:paraId="7566E45F"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Negative</w:t>
            </w:r>
          </w:p>
        </w:tc>
      </w:tr>
      <w:tr w:rsidR="00783751" w:rsidRPr="00783751" w14:paraId="0C3BA6A8" w14:textId="77777777" w:rsidTr="00783751">
        <w:trPr>
          <w:trHeight w:val="288"/>
          <w:jc w:val="center"/>
        </w:trPr>
        <w:tc>
          <w:tcPr>
            <w:tcW w:w="3040" w:type="dxa"/>
            <w:noWrap/>
            <w:vAlign w:val="bottom"/>
            <w:hideMark/>
          </w:tcPr>
          <w:p w14:paraId="40739E65"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LOC105337216</w:t>
            </w:r>
          </w:p>
        </w:tc>
        <w:tc>
          <w:tcPr>
            <w:tcW w:w="2180" w:type="dxa"/>
            <w:noWrap/>
            <w:vAlign w:val="bottom"/>
            <w:hideMark/>
          </w:tcPr>
          <w:p w14:paraId="2E9067DA"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-3.24</w:t>
            </w:r>
          </w:p>
        </w:tc>
        <w:tc>
          <w:tcPr>
            <w:tcW w:w="1400" w:type="dxa"/>
            <w:noWrap/>
            <w:vAlign w:val="bottom"/>
            <w:hideMark/>
          </w:tcPr>
          <w:p w14:paraId="74ECE3E5"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2.8</w:t>
            </w:r>
          </w:p>
        </w:tc>
        <w:tc>
          <w:tcPr>
            <w:tcW w:w="1270" w:type="dxa"/>
            <w:noWrap/>
            <w:vAlign w:val="bottom"/>
            <w:hideMark/>
          </w:tcPr>
          <w:p w14:paraId="3EEFAFE4"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Negative</w:t>
            </w:r>
          </w:p>
        </w:tc>
      </w:tr>
      <w:tr w:rsidR="00783751" w:rsidRPr="00783751" w14:paraId="0507379B" w14:textId="77777777" w:rsidTr="00783751">
        <w:trPr>
          <w:trHeight w:val="288"/>
          <w:jc w:val="center"/>
        </w:trPr>
        <w:tc>
          <w:tcPr>
            <w:tcW w:w="3040" w:type="dxa"/>
            <w:noWrap/>
            <w:vAlign w:val="bottom"/>
            <w:hideMark/>
          </w:tcPr>
          <w:p w14:paraId="677532ED"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LOC105329990</w:t>
            </w:r>
          </w:p>
        </w:tc>
        <w:tc>
          <w:tcPr>
            <w:tcW w:w="2180" w:type="dxa"/>
            <w:noWrap/>
            <w:vAlign w:val="bottom"/>
            <w:hideMark/>
          </w:tcPr>
          <w:p w14:paraId="162F9B45"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3.07</w:t>
            </w:r>
          </w:p>
        </w:tc>
        <w:tc>
          <w:tcPr>
            <w:tcW w:w="1400" w:type="dxa"/>
            <w:noWrap/>
            <w:vAlign w:val="bottom"/>
            <w:hideMark/>
          </w:tcPr>
          <w:p w14:paraId="3B64727E"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-1.09</w:t>
            </w:r>
          </w:p>
        </w:tc>
        <w:tc>
          <w:tcPr>
            <w:tcW w:w="1270" w:type="dxa"/>
            <w:noWrap/>
            <w:vAlign w:val="bottom"/>
            <w:hideMark/>
          </w:tcPr>
          <w:p w14:paraId="1789301B"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Negative</w:t>
            </w:r>
          </w:p>
        </w:tc>
      </w:tr>
      <w:tr w:rsidR="00783751" w:rsidRPr="00783751" w14:paraId="5E6A9650" w14:textId="77777777" w:rsidTr="00783751">
        <w:trPr>
          <w:trHeight w:val="288"/>
          <w:jc w:val="center"/>
        </w:trPr>
        <w:tc>
          <w:tcPr>
            <w:tcW w:w="3040" w:type="dxa"/>
            <w:noWrap/>
            <w:vAlign w:val="bottom"/>
            <w:hideMark/>
          </w:tcPr>
          <w:p w14:paraId="00ECE6D7"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LOC105317600</w:t>
            </w:r>
          </w:p>
        </w:tc>
        <w:tc>
          <w:tcPr>
            <w:tcW w:w="2180" w:type="dxa"/>
            <w:noWrap/>
            <w:vAlign w:val="bottom"/>
            <w:hideMark/>
          </w:tcPr>
          <w:p w14:paraId="1B607C0E"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-1.67</w:t>
            </w:r>
          </w:p>
        </w:tc>
        <w:tc>
          <w:tcPr>
            <w:tcW w:w="1400" w:type="dxa"/>
            <w:noWrap/>
            <w:vAlign w:val="bottom"/>
            <w:hideMark/>
          </w:tcPr>
          <w:p w14:paraId="5F83F68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1.157</w:t>
            </w:r>
          </w:p>
        </w:tc>
        <w:tc>
          <w:tcPr>
            <w:tcW w:w="1270" w:type="dxa"/>
            <w:noWrap/>
            <w:vAlign w:val="bottom"/>
            <w:hideMark/>
          </w:tcPr>
          <w:p w14:paraId="6495B5C1"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Negative</w:t>
            </w:r>
          </w:p>
        </w:tc>
      </w:tr>
      <w:tr w:rsidR="00783751" w:rsidRPr="00783751" w14:paraId="28D1A8B8" w14:textId="77777777" w:rsidTr="00783751">
        <w:trPr>
          <w:trHeight w:val="288"/>
          <w:jc w:val="center"/>
        </w:trPr>
        <w:tc>
          <w:tcPr>
            <w:tcW w:w="3040" w:type="dxa"/>
            <w:noWrap/>
            <w:vAlign w:val="bottom"/>
            <w:hideMark/>
          </w:tcPr>
          <w:p w14:paraId="3A1555CD"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LOC105328651</w:t>
            </w:r>
          </w:p>
        </w:tc>
        <w:tc>
          <w:tcPr>
            <w:tcW w:w="2180" w:type="dxa"/>
            <w:noWrap/>
            <w:vAlign w:val="bottom"/>
            <w:hideMark/>
          </w:tcPr>
          <w:p w14:paraId="5F897209"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1.26</w:t>
            </w:r>
          </w:p>
        </w:tc>
        <w:tc>
          <w:tcPr>
            <w:tcW w:w="1400" w:type="dxa"/>
            <w:noWrap/>
            <w:vAlign w:val="bottom"/>
            <w:hideMark/>
          </w:tcPr>
          <w:p w14:paraId="36E8B7EF"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-1.45</w:t>
            </w:r>
          </w:p>
        </w:tc>
        <w:tc>
          <w:tcPr>
            <w:tcW w:w="1270" w:type="dxa"/>
            <w:noWrap/>
            <w:vAlign w:val="bottom"/>
            <w:hideMark/>
          </w:tcPr>
          <w:p w14:paraId="18E51E8C"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Negative</w:t>
            </w:r>
          </w:p>
        </w:tc>
      </w:tr>
      <w:tr w:rsidR="00783751" w:rsidRPr="00783751" w14:paraId="256C872D" w14:textId="77777777" w:rsidTr="00783751">
        <w:trPr>
          <w:trHeight w:val="288"/>
          <w:jc w:val="center"/>
        </w:trPr>
        <w:tc>
          <w:tcPr>
            <w:tcW w:w="3040" w:type="dxa"/>
            <w:noWrap/>
            <w:vAlign w:val="bottom"/>
            <w:hideMark/>
          </w:tcPr>
          <w:p w14:paraId="0E4255BE"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LOC105324387</w:t>
            </w:r>
          </w:p>
        </w:tc>
        <w:tc>
          <w:tcPr>
            <w:tcW w:w="2180" w:type="dxa"/>
            <w:noWrap/>
            <w:vAlign w:val="bottom"/>
            <w:hideMark/>
          </w:tcPr>
          <w:p w14:paraId="21E004A9"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-3.22</w:t>
            </w:r>
          </w:p>
        </w:tc>
        <w:tc>
          <w:tcPr>
            <w:tcW w:w="1400" w:type="dxa"/>
            <w:noWrap/>
            <w:vAlign w:val="bottom"/>
            <w:hideMark/>
          </w:tcPr>
          <w:p w14:paraId="2A1F886F"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-1.28</w:t>
            </w:r>
          </w:p>
        </w:tc>
        <w:tc>
          <w:tcPr>
            <w:tcW w:w="1270" w:type="dxa"/>
            <w:noWrap/>
            <w:vAlign w:val="bottom"/>
            <w:hideMark/>
          </w:tcPr>
          <w:p w14:paraId="16C1D747"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Positive</w:t>
            </w:r>
          </w:p>
        </w:tc>
      </w:tr>
      <w:tr w:rsidR="00783751" w:rsidRPr="00783751" w14:paraId="3E0555C8" w14:textId="77777777" w:rsidTr="00783751">
        <w:trPr>
          <w:trHeight w:val="288"/>
          <w:jc w:val="center"/>
        </w:trPr>
        <w:tc>
          <w:tcPr>
            <w:tcW w:w="3040" w:type="dxa"/>
            <w:noWrap/>
            <w:vAlign w:val="bottom"/>
            <w:hideMark/>
          </w:tcPr>
          <w:p w14:paraId="4F8A8EA8"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LOC105319937</w:t>
            </w:r>
          </w:p>
        </w:tc>
        <w:tc>
          <w:tcPr>
            <w:tcW w:w="2180" w:type="dxa"/>
            <w:noWrap/>
            <w:vAlign w:val="bottom"/>
            <w:hideMark/>
          </w:tcPr>
          <w:p w14:paraId="118F9D8C"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1.4</w:t>
            </w:r>
          </w:p>
        </w:tc>
        <w:tc>
          <w:tcPr>
            <w:tcW w:w="1400" w:type="dxa"/>
            <w:noWrap/>
            <w:vAlign w:val="bottom"/>
            <w:hideMark/>
          </w:tcPr>
          <w:p w14:paraId="4D9BC785"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-2.31</w:t>
            </w:r>
          </w:p>
        </w:tc>
        <w:tc>
          <w:tcPr>
            <w:tcW w:w="1270" w:type="dxa"/>
            <w:noWrap/>
            <w:vAlign w:val="bottom"/>
            <w:hideMark/>
          </w:tcPr>
          <w:p w14:paraId="6C4213FA"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Negative</w:t>
            </w:r>
          </w:p>
        </w:tc>
      </w:tr>
      <w:tr w:rsidR="00783751" w:rsidRPr="00783751" w14:paraId="12248039" w14:textId="77777777" w:rsidTr="00783751">
        <w:trPr>
          <w:trHeight w:val="288"/>
          <w:jc w:val="center"/>
        </w:trPr>
        <w:tc>
          <w:tcPr>
            <w:tcW w:w="3040" w:type="dxa"/>
            <w:tcBorders>
              <w:top w:val="nil"/>
              <w:left w:val="nil"/>
              <w:bottom w:val="single" w:sz="4" w:space="0" w:color="auto"/>
              <w:right w:val="nil"/>
            </w:tcBorders>
            <w:noWrap/>
            <w:vAlign w:val="bottom"/>
            <w:hideMark/>
          </w:tcPr>
          <w:p w14:paraId="6DB8AC26"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LOC105339426</w:t>
            </w:r>
          </w:p>
        </w:tc>
        <w:tc>
          <w:tcPr>
            <w:tcW w:w="2180" w:type="dxa"/>
            <w:tcBorders>
              <w:top w:val="nil"/>
              <w:left w:val="nil"/>
              <w:bottom w:val="single" w:sz="4" w:space="0" w:color="auto"/>
              <w:right w:val="nil"/>
            </w:tcBorders>
            <w:noWrap/>
            <w:vAlign w:val="bottom"/>
            <w:hideMark/>
          </w:tcPr>
          <w:p w14:paraId="60B12D7B" w14:textId="77777777" w:rsidR="00783751" w:rsidRPr="00783751" w:rsidRDefault="00783751" w:rsidP="00783751">
            <w:pPr>
              <w:spacing w:after="0" w:line="240" w:lineRule="auto"/>
              <w:jc w:val="both"/>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-1.78</w:t>
            </w:r>
          </w:p>
        </w:tc>
        <w:tc>
          <w:tcPr>
            <w:tcW w:w="1400" w:type="dxa"/>
            <w:tcBorders>
              <w:top w:val="nil"/>
              <w:left w:val="nil"/>
              <w:bottom w:val="single" w:sz="4" w:space="0" w:color="auto"/>
              <w:right w:val="nil"/>
            </w:tcBorders>
            <w:noWrap/>
            <w:vAlign w:val="bottom"/>
            <w:hideMark/>
          </w:tcPr>
          <w:p w14:paraId="082AB54F"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-1.42</w:t>
            </w:r>
          </w:p>
        </w:tc>
        <w:tc>
          <w:tcPr>
            <w:tcW w:w="1270" w:type="dxa"/>
            <w:tcBorders>
              <w:top w:val="nil"/>
              <w:left w:val="nil"/>
              <w:bottom w:val="single" w:sz="4" w:space="0" w:color="auto"/>
              <w:right w:val="nil"/>
            </w:tcBorders>
            <w:noWrap/>
            <w:vAlign w:val="bottom"/>
            <w:hideMark/>
          </w:tcPr>
          <w:p w14:paraId="697A4135" w14:textId="77777777" w:rsidR="00783751" w:rsidRPr="00783751" w:rsidRDefault="00783751" w:rsidP="00783751">
            <w:pPr>
              <w:spacing w:after="0" w:line="240" w:lineRule="auto"/>
              <w:rPr>
                <w:rFonts w:ascii="Times New Roman" w:eastAsia="Times New Roman" w:hAnsi="Times New Roman" w:cs="Times New Roman"/>
                <w:color w:val="000000"/>
                <w:sz w:val="24"/>
                <w:szCs w:val="24"/>
              </w:rPr>
            </w:pPr>
            <w:r w:rsidRPr="00783751">
              <w:rPr>
                <w:rFonts w:ascii="Times New Roman" w:eastAsia="Times New Roman" w:hAnsi="Times New Roman" w:cs="Times New Roman"/>
                <w:color w:val="000000"/>
                <w:sz w:val="24"/>
                <w:szCs w:val="24"/>
              </w:rPr>
              <w:t>Positive</w:t>
            </w:r>
          </w:p>
        </w:tc>
      </w:tr>
    </w:tbl>
    <w:p w14:paraId="1D57C8C0"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t>Pearson correlation was performed using the log</w:t>
      </w:r>
      <w:r w:rsidRPr="00783751">
        <w:rPr>
          <w:rFonts w:ascii="Times New Roman" w:eastAsia="DengXian" w:hAnsi="Times New Roman" w:cs="Times New Roman"/>
          <w:sz w:val="24"/>
          <w:szCs w:val="24"/>
          <w:vertAlign w:val="subscript"/>
        </w:rPr>
        <w:t>2</w:t>
      </w:r>
      <w:r w:rsidRPr="00783751">
        <w:rPr>
          <w:rFonts w:ascii="Times New Roman" w:eastAsia="DengXian" w:hAnsi="Times New Roman" w:cs="Times New Roman"/>
          <w:sz w:val="24"/>
          <w:szCs w:val="24"/>
        </w:rPr>
        <w:t>FC values of MethylRAD and RNA seq provided in the table and the r value was found to be – 0.46, indicating a weak negative correlation.</w:t>
      </w:r>
    </w:p>
    <w:p w14:paraId="41165C04" w14:textId="4D076628" w:rsidR="00274CA6" w:rsidRPr="00274CA6" w:rsidRDefault="00783751" w:rsidP="00274CA6">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fldChar w:fldCharType="begin"/>
      </w:r>
      <w:r w:rsidRPr="00783751">
        <w:rPr>
          <w:rFonts w:ascii="Times New Roman" w:eastAsia="DengXian" w:hAnsi="Times New Roman" w:cs="Times New Roman"/>
          <w:b/>
          <w:bCs/>
          <w:sz w:val="24"/>
          <w:szCs w:val="24"/>
        </w:rPr>
        <w:instrText xml:space="preserve"> LINK </w:instrText>
      </w:r>
      <w:r w:rsidR="004951D3">
        <w:rPr>
          <w:rFonts w:ascii="Times New Roman" w:eastAsia="DengXian" w:hAnsi="Times New Roman" w:cs="Times New Roman"/>
          <w:b/>
          <w:bCs/>
          <w:sz w:val="24"/>
          <w:szCs w:val="24"/>
        </w:rPr>
        <w:instrText xml:space="preserve">Excel.Sheet.12 "A:\\PhD\\My papers\\GCB 2020 genes to shell under OA\\MethylRAD analysis.xlsx" "Correlation analysis!R2C1:R11C6" </w:instrText>
      </w:r>
      <w:r w:rsidRPr="00783751">
        <w:rPr>
          <w:rFonts w:ascii="Times New Roman" w:eastAsia="DengXian" w:hAnsi="Times New Roman" w:cs="Times New Roman"/>
          <w:b/>
          <w:bCs/>
          <w:sz w:val="24"/>
          <w:szCs w:val="24"/>
        </w:rPr>
        <w:instrText xml:space="preserve">\a \f 5 \h  \* MERGEFORMAT </w:instrText>
      </w:r>
      <w:r w:rsidRPr="00783751">
        <w:rPr>
          <w:rFonts w:ascii="Times New Roman" w:eastAsia="DengXian" w:hAnsi="Times New Roman" w:cs="Times New Roman"/>
          <w:b/>
          <w:bCs/>
          <w:sz w:val="24"/>
          <w:szCs w:val="24"/>
        </w:rPr>
        <w:fldChar w:fldCharType="separate"/>
      </w:r>
    </w:p>
    <w:tbl>
      <w:tblPr>
        <w:tblStyle w:val="TableGrid"/>
        <w:tblW w:w="9918" w:type="dxa"/>
        <w:tblInd w:w="0" w:type="dxa"/>
        <w:tblLook w:val="04A0" w:firstRow="1" w:lastRow="0" w:firstColumn="1" w:lastColumn="0" w:noHBand="0" w:noVBand="1"/>
      </w:tblPr>
      <w:tblGrid>
        <w:gridCol w:w="1980"/>
        <w:gridCol w:w="1984"/>
        <w:gridCol w:w="1843"/>
        <w:gridCol w:w="1559"/>
        <w:gridCol w:w="1276"/>
        <w:gridCol w:w="1276"/>
      </w:tblGrid>
      <w:tr w:rsidR="00274CA6" w:rsidRPr="00274CA6" w14:paraId="541E5E5E" w14:textId="77777777" w:rsidTr="00274CA6">
        <w:trPr>
          <w:divId w:val="585068689"/>
          <w:trHeight w:val="300"/>
        </w:trPr>
        <w:tc>
          <w:tcPr>
            <w:tcW w:w="1980" w:type="dxa"/>
            <w:tcBorders>
              <w:top w:val="single" w:sz="4" w:space="0" w:color="auto"/>
              <w:left w:val="single" w:sz="4" w:space="0" w:color="auto"/>
              <w:bottom w:val="single" w:sz="4" w:space="0" w:color="auto"/>
              <w:right w:val="single" w:sz="4" w:space="0" w:color="auto"/>
            </w:tcBorders>
            <w:noWrap/>
            <w:hideMark/>
          </w:tcPr>
          <w:p w14:paraId="273646B3" w14:textId="1019992F"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lastRenderedPageBreak/>
              <w:t>Gene ID</w:t>
            </w:r>
          </w:p>
        </w:tc>
        <w:tc>
          <w:tcPr>
            <w:tcW w:w="1984" w:type="dxa"/>
            <w:tcBorders>
              <w:top w:val="single" w:sz="4" w:space="0" w:color="auto"/>
              <w:left w:val="single" w:sz="4" w:space="0" w:color="auto"/>
              <w:bottom w:val="single" w:sz="4" w:space="0" w:color="auto"/>
              <w:right w:val="single" w:sz="4" w:space="0" w:color="auto"/>
            </w:tcBorders>
            <w:noWrap/>
            <w:hideMark/>
          </w:tcPr>
          <w:p w14:paraId="684307AF"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Description</w:t>
            </w:r>
          </w:p>
        </w:tc>
        <w:tc>
          <w:tcPr>
            <w:tcW w:w="1843" w:type="dxa"/>
            <w:tcBorders>
              <w:top w:val="single" w:sz="4" w:space="0" w:color="auto"/>
              <w:left w:val="single" w:sz="4" w:space="0" w:color="auto"/>
              <w:bottom w:val="single" w:sz="4" w:space="0" w:color="auto"/>
              <w:right w:val="single" w:sz="4" w:space="0" w:color="auto"/>
            </w:tcBorders>
            <w:noWrap/>
            <w:hideMark/>
          </w:tcPr>
          <w:p w14:paraId="6E8AA96D"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Gene element</w:t>
            </w:r>
          </w:p>
        </w:tc>
        <w:tc>
          <w:tcPr>
            <w:tcW w:w="1559" w:type="dxa"/>
            <w:tcBorders>
              <w:top w:val="single" w:sz="4" w:space="0" w:color="auto"/>
              <w:left w:val="single" w:sz="4" w:space="0" w:color="auto"/>
              <w:bottom w:val="single" w:sz="4" w:space="0" w:color="auto"/>
              <w:right w:val="single" w:sz="4" w:space="0" w:color="auto"/>
            </w:tcBorders>
            <w:noWrap/>
            <w:hideMark/>
          </w:tcPr>
          <w:p w14:paraId="5892A72B"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Methyl RAD</w:t>
            </w:r>
          </w:p>
        </w:tc>
        <w:tc>
          <w:tcPr>
            <w:tcW w:w="1276" w:type="dxa"/>
            <w:tcBorders>
              <w:top w:val="single" w:sz="4" w:space="0" w:color="auto"/>
              <w:left w:val="single" w:sz="4" w:space="0" w:color="auto"/>
              <w:bottom w:val="single" w:sz="4" w:space="0" w:color="auto"/>
              <w:right w:val="single" w:sz="4" w:space="0" w:color="auto"/>
            </w:tcBorders>
            <w:noWrap/>
            <w:hideMark/>
          </w:tcPr>
          <w:p w14:paraId="0D23FE1B"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RNA seq</w:t>
            </w:r>
          </w:p>
        </w:tc>
        <w:tc>
          <w:tcPr>
            <w:tcW w:w="1276" w:type="dxa"/>
            <w:tcBorders>
              <w:top w:val="single" w:sz="4" w:space="0" w:color="auto"/>
              <w:left w:val="single" w:sz="4" w:space="0" w:color="auto"/>
              <w:bottom w:val="single" w:sz="4" w:space="0" w:color="auto"/>
              <w:right w:val="single" w:sz="4" w:space="0" w:color="auto"/>
            </w:tcBorders>
            <w:noWrap/>
            <w:hideMark/>
          </w:tcPr>
          <w:p w14:paraId="38D81159" w14:textId="77777777" w:rsidR="00274CA6" w:rsidRPr="00274CA6" w:rsidRDefault="00274CA6" w:rsidP="00274CA6">
            <w:pPr>
              <w:spacing w:line="256" w:lineRule="auto"/>
              <w:rPr>
                <w:rFonts w:ascii="Times New Roman" w:hAnsi="Times New Roman"/>
                <w:sz w:val="24"/>
                <w:szCs w:val="24"/>
              </w:rPr>
            </w:pPr>
          </w:p>
        </w:tc>
      </w:tr>
      <w:tr w:rsidR="00274CA6" w:rsidRPr="00274CA6" w14:paraId="722934C8" w14:textId="77777777" w:rsidTr="00274CA6">
        <w:trPr>
          <w:divId w:val="585068689"/>
          <w:trHeight w:val="288"/>
        </w:trPr>
        <w:tc>
          <w:tcPr>
            <w:tcW w:w="1980" w:type="dxa"/>
            <w:tcBorders>
              <w:top w:val="single" w:sz="4" w:space="0" w:color="auto"/>
              <w:left w:val="single" w:sz="4" w:space="0" w:color="auto"/>
              <w:bottom w:val="single" w:sz="4" w:space="0" w:color="auto"/>
              <w:right w:val="single" w:sz="4" w:space="0" w:color="auto"/>
            </w:tcBorders>
            <w:noWrap/>
            <w:hideMark/>
          </w:tcPr>
          <w:p w14:paraId="2C173097"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LOC105326080</w:t>
            </w:r>
          </w:p>
        </w:tc>
        <w:tc>
          <w:tcPr>
            <w:tcW w:w="1984" w:type="dxa"/>
            <w:tcBorders>
              <w:top w:val="single" w:sz="4" w:space="0" w:color="auto"/>
              <w:left w:val="single" w:sz="4" w:space="0" w:color="auto"/>
              <w:bottom w:val="single" w:sz="4" w:space="0" w:color="auto"/>
              <w:right w:val="single" w:sz="4" w:space="0" w:color="auto"/>
            </w:tcBorders>
            <w:noWrap/>
            <w:hideMark/>
          </w:tcPr>
          <w:p w14:paraId="10AFCEAD"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uncharacterised</w:t>
            </w:r>
          </w:p>
        </w:tc>
        <w:tc>
          <w:tcPr>
            <w:tcW w:w="1843" w:type="dxa"/>
            <w:tcBorders>
              <w:top w:val="single" w:sz="4" w:space="0" w:color="auto"/>
              <w:left w:val="single" w:sz="4" w:space="0" w:color="auto"/>
              <w:bottom w:val="single" w:sz="4" w:space="0" w:color="auto"/>
              <w:right w:val="single" w:sz="4" w:space="0" w:color="auto"/>
            </w:tcBorders>
            <w:noWrap/>
            <w:hideMark/>
          </w:tcPr>
          <w:p w14:paraId="439870B4"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Exon</w:t>
            </w:r>
          </w:p>
        </w:tc>
        <w:tc>
          <w:tcPr>
            <w:tcW w:w="1559" w:type="dxa"/>
            <w:tcBorders>
              <w:top w:val="single" w:sz="4" w:space="0" w:color="auto"/>
              <w:left w:val="single" w:sz="4" w:space="0" w:color="auto"/>
              <w:bottom w:val="single" w:sz="4" w:space="0" w:color="auto"/>
              <w:right w:val="single" w:sz="4" w:space="0" w:color="auto"/>
            </w:tcBorders>
            <w:noWrap/>
            <w:hideMark/>
          </w:tcPr>
          <w:p w14:paraId="4A288986"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1.17</w:t>
            </w:r>
          </w:p>
        </w:tc>
        <w:tc>
          <w:tcPr>
            <w:tcW w:w="1276" w:type="dxa"/>
            <w:tcBorders>
              <w:top w:val="single" w:sz="4" w:space="0" w:color="auto"/>
              <w:left w:val="single" w:sz="4" w:space="0" w:color="auto"/>
              <w:bottom w:val="single" w:sz="4" w:space="0" w:color="auto"/>
              <w:right w:val="single" w:sz="4" w:space="0" w:color="auto"/>
            </w:tcBorders>
            <w:noWrap/>
            <w:hideMark/>
          </w:tcPr>
          <w:p w14:paraId="1030B53F"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1.31</w:t>
            </w:r>
          </w:p>
        </w:tc>
        <w:tc>
          <w:tcPr>
            <w:tcW w:w="1276" w:type="dxa"/>
            <w:tcBorders>
              <w:top w:val="single" w:sz="4" w:space="0" w:color="auto"/>
              <w:left w:val="single" w:sz="4" w:space="0" w:color="auto"/>
              <w:bottom w:val="single" w:sz="4" w:space="0" w:color="auto"/>
              <w:right w:val="single" w:sz="4" w:space="0" w:color="auto"/>
            </w:tcBorders>
            <w:noWrap/>
            <w:hideMark/>
          </w:tcPr>
          <w:p w14:paraId="37A5E404"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Positive</w:t>
            </w:r>
          </w:p>
        </w:tc>
      </w:tr>
      <w:tr w:rsidR="00274CA6" w:rsidRPr="00274CA6" w14:paraId="79199674" w14:textId="77777777" w:rsidTr="00274CA6">
        <w:trPr>
          <w:divId w:val="585068689"/>
          <w:trHeight w:val="288"/>
        </w:trPr>
        <w:tc>
          <w:tcPr>
            <w:tcW w:w="1980" w:type="dxa"/>
            <w:tcBorders>
              <w:top w:val="single" w:sz="4" w:space="0" w:color="auto"/>
              <w:left w:val="single" w:sz="4" w:space="0" w:color="auto"/>
              <w:bottom w:val="single" w:sz="4" w:space="0" w:color="auto"/>
              <w:right w:val="single" w:sz="4" w:space="0" w:color="auto"/>
            </w:tcBorders>
            <w:noWrap/>
            <w:hideMark/>
          </w:tcPr>
          <w:p w14:paraId="31DAD9DD"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LOC105333678</w:t>
            </w:r>
          </w:p>
        </w:tc>
        <w:tc>
          <w:tcPr>
            <w:tcW w:w="1984" w:type="dxa"/>
            <w:tcBorders>
              <w:top w:val="single" w:sz="4" w:space="0" w:color="auto"/>
              <w:left w:val="single" w:sz="4" w:space="0" w:color="auto"/>
              <w:bottom w:val="single" w:sz="4" w:space="0" w:color="auto"/>
              <w:right w:val="single" w:sz="4" w:space="0" w:color="auto"/>
            </w:tcBorders>
            <w:noWrap/>
            <w:hideMark/>
          </w:tcPr>
          <w:p w14:paraId="33E4BAD8"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Protein memo1</w:t>
            </w:r>
          </w:p>
        </w:tc>
        <w:tc>
          <w:tcPr>
            <w:tcW w:w="1843" w:type="dxa"/>
            <w:tcBorders>
              <w:top w:val="single" w:sz="4" w:space="0" w:color="auto"/>
              <w:left w:val="single" w:sz="4" w:space="0" w:color="auto"/>
              <w:bottom w:val="single" w:sz="4" w:space="0" w:color="auto"/>
              <w:right w:val="single" w:sz="4" w:space="0" w:color="auto"/>
            </w:tcBorders>
            <w:noWrap/>
            <w:hideMark/>
          </w:tcPr>
          <w:p w14:paraId="68E0B5DA"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Intron</w:t>
            </w:r>
          </w:p>
        </w:tc>
        <w:tc>
          <w:tcPr>
            <w:tcW w:w="1559" w:type="dxa"/>
            <w:tcBorders>
              <w:top w:val="single" w:sz="4" w:space="0" w:color="auto"/>
              <w:left w:val="single" w:sz="4" w:space="0" w:color="auto"/>
              <w:bottom w:val="single" w:sz="4" w:space="0" w:color="auto"/>
              <w:right w:val="single" w:sz="4" w:space="0" w:color="auto"/>
            </w:tcBorders>
            <w:noWrap/>
            <w:hideMark/>
          </w:tcPr>
          <w:p w14:paraId="0FAD4DAE"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-2.38</w:t>
            </w:r>
          </w:p>
        </w:tc>
        <w:tc>
          <w:tcPr>
            <w:tcW w:w="1276" w:type="dxa"/>
            <w:tcBorders>
              <w:top w:val="single" w:sz="4" w:space="0" w:color="auto"/>
              <w:left w:val="single" w:sz="4" w:space="0" w:color="auto"/>
              <w:bottom w:val="single" w:sz="4" w:space="0" w:color="auto"/>
              <w:right w:val="single" w:sz="4" w:space="0" w:color="auto"/>
            </w:tcBorders>
            <w:noWrap/>
            <w:hideMark/>
          </w:tcPr>
          <w:p w14:paraId="0689CBC1"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1.57</w:t>
            </w:r>
          </w:p>
        </w:tc>
        <w:tc>
          <w:tcPr>
            <w:tcW w:w="1276" w:type="dxa"/>
            <w:tcBorders>
              <w:top w:val="single" w:sz="4" w:space="0" w:color="auto"/>
              <w:left w:val="single" w:sz="4" w:space="0" w:color="auto"/>
              <w:bottom w:val="single" w:sz="4" w:space="0" w:color="auto"/>
              <w:right w:val="single" w:sz="4" w:space="0" w:color="auto"/>
            </w:tcBorders>
            <w:noWrap/>
            <w:hideMark/>
          </w:tcPr>
          <w:p w14:paraId="6F5A5FC9"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Negative</w:t>
            </w:r>
          </w:p>
        </w:tc>
      </w:tr>
      <w:tr w:rsidR="00274CA6" w:rsidRPr="00274CA6" w14:paraId="13D61322" w14:textId="77777777" w:rsidTr="00274CA6">
        <w:trPr>
          <w:divId w:val="585068689"/>
          <w:trHeight w:val="300"/>
        </w:trPr>
        <w:tc>
          <w:tcPr>
            <w:tcW w:w="1980" w:type="dxa"/>
            <w:tcBorders>
              <w:top w:val="single" w:sz="4" w:space="0" w:color="auto"/>
              <w:left w:val="single" w:sz="4" w:space="0" w:color="auto"/>
              <w:bottom w:val="single" w:sz="4" w:space="0" w:color="auto"/>
              <w:right w:val="single" w:sz="4" w:space="0" w:color="auto"/>
            </w:tcBorders>
            <w:noWrap/>
            <w:hideMark/>
          </w:tcPr>
          <w:p w14:paraId="65ADEAD5"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LOC105337216</w:t>
            </w:r>
          </w:p>
        </w:tc>
        <w:tc>
          <w:tcPr>
            <w:tcW w:w="1984" w:type="dxa"/>
            <w:tcBorders>
              <w:top w:val="single" w:sz="4" w:space="0" w:color="auto"/>
              <w:left w:val="single" w:sz="4" w:space="0" w:color="auto"/>
              <w:bottom w:val="single" w:sz="4" w:space="0" w:color="auto"/>
              <w:right w:val="single" w:sz="4" w:space="0" w:color="auto"/>
            </w:tcBorders>
            <w:noWrap/>
            <w:hideMark/>
          </w:tcPr>
          <w:p w14:paraId="5C16CF9C"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uncharacterised</w:t>
            </w:r>
          </w:p>
        </w:tc>
        <w:tc>
          <w:tcPr>
            <w:tcW w:w="1843" w:type="dxa"/>
            <w:tcBorders>
              <w:top w:val="single" w:sz="4" w:space="0" w:color="auto"/>
              <w:left w:val="single" w:sz="4" w:space="0" w:color="auto"/>
              <w:bottom w:val="single" w:sz="4" w:space="0" w:color="auto"/>
              <w:right w:val="single" w:sz="4" w:space="0" w:color="auto"/>
            </w:tcBorders>
            <w:noWrap/>
            <w:hideMark/>
          </w:tcPr>
          <w:p w14:paraId="72277287"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UTR5’</w:t>
            </w:r>
          </w:p>
        </w:tc>
        <w:tc>
          <w:tcPr>
            <w:tcW w:w="1559" w:type="dxa"/>
            <w:tcBorders>
              <w:top w:val="single" w:sz="4" w:space="0" w:color="auto"/>
              <w:left w:val="single" w:sz="4" w:space="0" w:color="auto"/>
              <w:bottom w:val="single" w:sz="4" w:space="0" w:color="auto"/>
              <w:right w:val="single" w:sz="4" w:space="0" w:color="auto"/>
            </w:tcBorders>
            <w:noWrap/>
            <w:hideMark/>
          </w:tcPr>
          <w:p w14:paraId="6E61A398"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-3.24</w:t>
            </w:r>
          </w:p>
        </w:tc>
        <w:tc>
          <w:tcPr>
            <w:tcW w:w="1276" w:type="dxa"/>
            <w:tcBorders>
              <w:top w:val="single" w:sz="4" w:space="0" w:color="auto"/>
              <w:left w:val="single" w:sz="4" w:space="0" w:color="auto"/>
              <w:bottom w:val="single" w:sz="4" w:space="0" w:color="auto"/>
              <w:right w:val="single" w:sz="4" w:space="0" w:color="auto"/>
            </w:tcBorders>
            <w:noWrap/>
            <w:hideMark/>
          </w:tcPr>
          <w:p w14:paraId="32CDF67B"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2.8</w:t>
            </w:r>
          </w:p>
        </w:tc>
        <w:tc>
          <w:tcPr>
            <w:tcW w:w="1276" w:type="dxa"/>
            <w:tcBorders>
              <w:top w:val="single" w:sz="4" w:space="0" w:color="auto"/>
              <w:left w:val="single" w:sz="4" w:space="0" w:color="auto"/>
              <w:bottom w:val="single" w:sz="4" w:space="0" w:color="auto"/>
              <w:right w:val="single" w:sz="4" w:space="0" w:color="auto"/>
            </w:tcBorders>
            <w:noWrap/>
            <w:hideMark/>
          </w:tcPr>
          <w:p w14:paraId="227594B1"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Negative</w:t>
            </w:r>
          </w:p>
        </w:tc>
      </w:tr>
      <w:tr w:rsidR="00274CA6" w:rsidRPr="00274CA6" w14:paraId="56C1EAF7" w14:textId="77777777" w:rsidTr="00274CA6">
        <w:trPr>
          <w:divId w:val="585068689"/>
          <w:trHeight w:val="288"/>
        </w:trPr>
        <w:tc>
          <w:tcPr>
            <w:tcW w:w="1980" w:type="dxa"/>
            <w:tcBorders>
              <w:top w:val="single" w:sz="4" w:space="0" w:color="auto"/>
              <w:left w:val="single" w:sz="4" w:space="0" w:color="auto"/>
              <w:bottom w:val="single" w:sz="4" w:space="0" w:color="auto"/>
              <w:right w:val="single" w:sz="4" w:space="0" w:color="auto"/>
            </w:tcBorders>
            <w:noWrap/>
            <w:hideMark/>
          </w:tcPr>
          <w:p w14:paraId="16A8C81C"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LOC105329990</w:t>
            </w:r>
          </w:p>
        </w:tc>
        <w:tc>
          <w:tcPr>
            <w:tcW w:w="1984" w:type="dxa"/>
            <w:tcBorders>
              <w:top w:val="single" w:sz="4" w:space="0" w:color="auto"/>
              <w:left w:val="single" w:sz="4" w:space="0" w:color="auto"/>
              <w:bottom w:val="single" w:sz="4" w:space="0" w:color="auto"/>
              <w:right w:val="single" w:sz="4" w:space="0" w:color="auto"/>
            </w:tcBorders>
            <w:noWrap/>
            <w:hideMark/>
          </w:tcPr>
          <w:p w14:paraId="64119BF5"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centrosomal protein of 162 kDa</w:t>
            </w:r>
          </w:p>
        </w:tc>
        <w:tc>
          <w:tcPr>
            <w:tcW w:w="1843" w:type="dxa"/>
            <w:tcBorders>
              <w:top w:val="single" w:sz="4" w:space="0" w:color="auto"/>
              <w:left w:val="single" w:sz="4" w:space="0" w:color="auto"/>
              <w:bottom w:val="single" w:sz="4" w:space="0" w:color="auto"/>
              <w:right w:val="single" w:sz="4" w:space="0" w:color="auto"/>
            </w:tcBorders>
            <w:noWrap/>
            <w:hideMark/>
          </w:tcPr>
          <w:p w14:paraId="1298F247"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Exon</w:t>
            </w:r>
          </w:p>
        </w:tc>
        <w:tc>
          <w:tcPr>
            <w:tcW w:w="1559" w:type="dxa"/>
            <w:tcBorders>
              <w:top w:val="single" w:sz="4" w:space="0" w:color="auto"/>
              <w:left w:val="single" w:sz="4" w:space="0" w:color="auto"/>
              <w:bottom w:val="single" w:sz="4" w:space="0" w:color="auto"/>
              <w:right w:val="single" w:sz="4" w:space="0" w:color="auto"/>
            </w:tcBorders>
            <w:noWrap/>
            <w:hideMark/>
          </w:tcPr>
          <w:p w14:paraId="10935354"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3.07</w:t>
            </w:r>
          </w:p>
        </w:tc>
        <w:tc>
          <w:tcPr>
            <w:tcW w:w="1276" w:type="dxa"/>
            <w:tcBorders>
              <w:top w:val="single" w:sz="4" w:space="0" w:color="auto"/>
              <w:left w:val="single" w:sz="4" w:space="0" w:color="auto"/>
              <w:bottom w:val="single" w:sz="4" w:space="0" w:color="auto"/>
              <w:right w:val="single" w:sz="4" w:space="0" w:color="auto"/>
            </w:tcBorders>
            <w:noWrap/>
            <w:hideMark/>
          </w:tcPr>
          <w:p w14:paraId="7EF08691"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-1.09</w:t>
            </w:r>
          </w:p>
        </w:tc>
        <w:tc>
          <w:tcPr>
            <w:tcW w:w="1276" w:type="dxa"/>
            <w:tcBorders>
              <w:top w:val="single" w:sz="4" w:space="0" w:color="auto"/>
              <w:left w:val="single" w:sz="4" w:space="0" w:color="auto"/>
              <w:bottom w:val="single" w:sz="4" w:space="0" w:color="auto"/>
              <w:right w:val="single" w:sz="4" w:space="0" w:color="auto"/>
            </w:tcBorders>
            <w:noWrap/>
            <w:hideMark/>
          </w:tcPr>
          <w:p w14:paraId="6C676CB2"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Negative</w:t>
            </w:r>
          </w:p>
        </w:tc>
      </w:tr>
      <w:tr w:rsidR="00274CA6" w:rsidRPr="00274CA6" w14:paraId="7C80739D" w14:textId="77777777" w:rsidTr="00274CA6">
        <w:trPr>
          <w:divId w:val="585068689"/>
          <w:trHeight w:val="288"/>
        </w:trPr>
        <w:tc>
          <w:tcPr>
            <w:tcW w:w="1980" w:type="dxa"/>
            <w:tcBorders>
              <w:top w:val="single" w:sz="4" w:space="0" w:color="auto"/>
              <w:left w:val="single" w:sz="4" w:space="0" w:color="auto"/>
              <w:bottom w:val="single" w:sz="4" w:space="0" w:color="auto"/>
              <w:right w:val="single" w:sz="4" w:space="0" w:color="auto"/>
            </w:tcBorders>
            <w:noWrap/>
            <w:hideMark/>
          </w:tcPr>
          <w:p w14:paraId="685FDAC6"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LOC105317600</w:t>
            </w:r>
          </w:p>
        </w:tc>
        <w:tc>
          <w:tcPr>
            <w:tcW w:w="1984" w:type="dxa"/>
            <w:tcBorders>
              <w:top w:val="single" w:sz="4" w:space="0" w:color="auto"/>
              <w:left w:val="single" w:sz="4" w:space="0" w:color="auto"/>
              <w:bottom w:val="single" w:sz="4" w:space="0" w:color="auto"/>
              <w:right w:val="single" w:sz="4" w:space="0" w:color="auto"/>
            </w:tcBorders>
            <w:noWrap/>
            <w:hideMark/>
          </w:tcPr>
          <w:p w14:paraId="4058BDFD"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uncharacterised</w:t>
            </w:r>
          </w:p>
        </w:tc>
        <w:tc>
          <w:tcPr>
            <w:tcW w:w="1843" w:type="dxa"/>
            <w:tcBorders>
              <w:top w:val="single" w:sz="4" w:space="0" w:color="auto"/>
              <w:left w:val="single" w:sz="4" w:space="0" w:color="auto"/>
              <w:bottom w:val="single" w:sz="4" w:space="0" w:color="auto"/>
              <w:right w:val="single" w:sz="4" w:space="0" w:color="auto"/>
            </w:tcBorders>
            <w:noWrap/>
            <w:hideMark/>
          </w:tcPr>
          <w:p w14:paraId="277D6782"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Exon</w:t>
            </w:r>
          </w:p>
        </w:tc>
        <w:tc>
          <w:tcPr>
            <w:tcW w:w="1559" w:type="dxa"/>
            <w:tcBorders>
              <w:top w:val="single" w:sz="4" w:space="0" w:color="auto"/>
              <w:left w:val="single" w:sz="4" w:space="0" w:color="auto"/>
              <w:bottom w:val="single" w:sz="4" w:space="0" w:color="auto"/>
              <w:right w:val="single" w:sz="4" w:space="0" w:color="auto"/>
            </w:tcBorders>
            <w:noWrap/>
            <w:hideMark/>
          </w:tcPr>
          <w:p w14:paraId="10F89C7A"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-1.67</w:t>
            </w:r>
          </w:p>
        </w:tc>
        <w:tc>
          <w:tcPr>
            <w:tcW w:w="1276" w:type="dxa"/>
            <w:tcBorders>
              <w:top w:val="single" w:sz="4" w:space="0" w:color="auto"/>
              <w:left w:val="single" w:sz="4" w:space="0" w:color="auto"/>
              <w:bottom w:val="single" w:sz="4" w:space="0" w:color="auto"/>
              <w:right w:val="single" w:sz="4" w:space="0" w:color="auto"/>
            </w:tcBorders>
            <w:noWrap/>
            <w:hideMark/>
          </w:tcPr>
          <w:p w14:paraId="2C97BB47"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1.157</w:t>
            </w:r>
          </w:p>
        </w:tc>
        <w:tc>
          <w:tcPr>
            <w:tcW w:w="1276" w:type="dxa"/>
            <w:tcBorders>
              <w:top w:val="single" w:sz="4" w:space="0" w:color="auto"/>
              <w:left w:val="single" w:sz="4" w:space="0" w:color="auto"/>
              <w:bottom w:val="single" w:sz="4" w:space="0" w:color="auto"/>
              <w:right w:val="single" w:sz="4" w:space="0" w:color="auto"/>
            </w:tcBorders>
            <w:noWrap/>
            <w:hideMark/>
          </w:tcPr>
          <w:p w14:paraId="53F86D28"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Negative</w:t>
            </w:r>
          </w:p>
        </w:tc>
      </w:tr>
      <w:tr w:rsidR="00274CA6" w:rsidRPr="00274CA6" w14:paraId="65CC0EE4" w14:textId="77777777" w:rsidTr="00274CA6">
        <w:trPr>
          <w:divId w:val="585068689"/>
          <w:trHeight w:val="288"/>
        </w:trPr>
        <w:tc>
          <w:tcPr>
            <w:tcW w:w="1980" w:type="dxa"/>
            <w:tcBorders>
              <w:top w:val="single" w:sz="4" w:space="0" w:color="auto"/>
              <w:left w:val="single" w:sz="4" w:space="0" w:color="auto"/>
              <w:bottom w:val="single" w:sz="4" w:space="0" w:color="auto"/>
              <w:right w:val="single" w:sz="4" w:space="0" w:color="auto"/>
            </w:tcBorders>
            <w:noWrap/>
            <w:hideMark/>
          </w:tcPr>
          <w:p w14:paraId="66E0574D"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LOC105328651</w:t>
            </w:r>
          </w:p>
        </w:tc>
        <w:tc>
          <w:tcPr>
            <w:tcW w:w="1984" w:type="dxa"/>
            <w:tcBorders>
              <w:top w:val="single" w:sz="4" w:space="0" w:color="auto"/>
              <w:left w:val="single" w:sz="4" w:space="0" w:color="auto"/>
              <w:bottom w:val="single" w:sz="4" w:space="0" w:color="auto"/>
              <w:right w:val="single" w:sz="4" w:space="0" w:color="auto"/>
            </w:tcBorders>
            <w:noWrap/>
            <w:hideMark/>
          </w:tcPr>
          <w:p w14:paraId="47821C2F"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leucine-, glutamate- and lysine-rich protein 1</w:t>
            </w:r>
          </w:p>
        </w:tc>
        <w:tc>
          <w:tcPr>
            <w:tcW w:w="1843" w:type="dxa"/>
            <w:tcBorders>
              <w:top w:val="single" w:sz="4" w:space="0" w:color="auto"/>
              <w:left w:val="single" w:sz="4" w:space="0" w:color="auto"/>
              <w:bottom w:val="single" w:sz="4" w:space="0" w:color="auto"/>
              <w:right w:val="single" w:sz="4" w:space="0" w:color="auto"/>
            </w:tcBorders>
            <w:noWrap/>
            <w:hideMark/>
          </w:tcPr>
          <w:p w14:paraId="65801089"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Intron</w:t>
            </w:r>
          </w:p>
        </w:tc>
        <w:tc>
          <w:tcPr>
            <w:tcW w:w="1559" w:type="dxa"/>
            <w:tcBorders>
              <w:top w:val="single" w:sz="4" w:space="0" w:color="auto"/>
              <w:left w:val="single" w:sz="4" w:space="0" w:color="auto"/>
              <w:bottom w:val="single" w:sz="4" w:space="0" w:color="auto"/>
              <w:right w:val="single" w:sz="4" w:space="0" w:color="auto"/>
            </w:tcBorders>
            <w:noWrap/>
            <w:hideMark/>
          </w:tcPr>
          <w:p w14:paraId="7D075353"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1.26</w:t>
            </w:r>
          </w:p>
        </w:tc>
        <w:tc>
          <w:tcPr>
            <w:tcW w:w="1276" w:type="dxa"/>
            <w:tcBorders>
              <w:top w:val="single" w:sz="4" w:space="0" w:color="auto"/>
              <w:left w:val="single" w:sz="4" w:space="0" w:color="auto"/>
              <w:bottom w:val="single" w:sz="4" w:space="0" w:color="auto"/>
              <w:right w:val="single" w:sz="4" w:space="0" w:color="auto"/>
            </w:tcBorders>
            <w:noWrap/>
            <w:hideMark/>
          </w:tcPr>
          <w:p w14:paraId="1D148526"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-1.45</w:t>
            </w:r>
          </w:p>
        </w:tc>
        <w:tc>
          <w:tcPr>
            <w:tcW w:w="1276" w:type="dxa"/>
            <w:tcBorders>
              <w:top w:val="single" w:sz="4" w:space="0" w:color="auto"/>
              <w:left w:val="single" w:sz="4" w:space="0" w:color="auto"/>
              <w:bottom w:val="single" w:sz="4" w:space="0" w:color="auto"/>
              <w:right w:val="single" w:sz="4" w:space="0" w:color="auto"/>
            </w:tcBorders>
            <w:noWrap/>
            <w:hideMark/>
          </w:tcPr>
          <w:p w14:paraId="3744CF28"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Negative</w:t>
            </w:r>
          </w:p>
        </w:tc>
      </w:tr>
      <w:tr w:rsidR="00274CA6" w:rsidRPr="00274CA6" w14:paraId="5CDC7CC9" w14:textId="77777777" w:rsidTr="00274CA6">
        <w:trPr>
          <w:divId w:val="585068689"/>
          <w:trHeight w:val="288"/>
        </w:trPr>
        <w:tc>
          <w:tcPr>
            <w:tcW w:w="1980" w:type="dxa"/>
            <w:tcBorders>
              <w:top w:val="single" w:sz="4" w:space="0" w:color="auto"/>
              <w:left w:val="single" w:sz="4" w:space="0" w:color="auto"/>
              <w:bottom w:val="single" w:sz="4" w:space="0" w:color="auto"/>
              <w:right w:val="single" w:sz="4" w:space="0" w:color="auto"/>
            </w:tcBorders>
            <w:noWrap/>
            <w:hideMark/>
          </w:tcPr>
          <w:p w14:paraId="6064271B"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LOC105324387</w:t>
            </w:r>
          </w:p>
        </w:tc>
        <w:tc>
          <w:tcPr>
            <w:tcW w:w="1984" w:type="dxa"/>
            <w:tcBorders>
              <w:top w:val="single" w:sz="4" w:space="0" w:color="auto"/>
              <w:left w:val="single" w:sz="4" w:space="0" w:color="auto"/>
              <w:bottom w:val="single" w:sz="4" w:space="0" w:color="auto"/>
              <w:right w:val="single" w:sz="4" w:space="0" w:color="auto"/>
            </w:tcBorders>
            <w:noWrap/>
            <w:hideMark/>
          </w:tcPr>
          <w:p w14:paraId="7D3D0E52"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ABC transporter F family member 4</w:t>
            </w:r>
          </w:p>
        </w:tc>
        <w:tc>
          <w:tcPr>
            <w:tcW w:w="1843" w:type="dxa"/>
            <w:tcBorders>
              <w:top w:val="single" w:sz="4" w:space="0" w:color="auto"/>
              <w:left w:val="single" w:sz="4" w:space="0" w:color="auto"/>
              <w:bottom w:val="single" w:sz="4" w:space="0" w:color="auto"/>
              <w:right w:val="single" w:sz="4" w:space="0" w:color="auto"/>
            </w:tcBorders>
            <w:noWrap/>
            <w:hideMark/>
          </w:tcPr>
          <w:p w14:paraId="2A5B65FD"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Exon</w:t>
            </w:r>
          </w:p>
        </w:tc>
        <w:tc>
          <w:tcPr>
            <w:tcW w:w="1559" w:type="dxa"/>
            <w:tcBorders>
              <w:top w:val="single" w:sz="4" w:space="0" w:color="auto"/>
              <w:left w:val="single" w:sz="4" w:space="0" w:color="auto"/>
              <w:bottom w:val="single" w:sz="4" w:space="0" w:color="auto"/>
              <w:right w:val="single" w:sz="4" w:space="0" w:color="auto"/>
            </w:tcBorders>
            <w:noWrap/>
            <w:hideMark/>
          </w:tcPr>
          <w:p w14:paraId="0F645AAD"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-3.22</w:t>
            </w:r>
          </w:p>
        </w:tc>
        <w:tc>
          <w:tcPr>
            <w:tcW w:w="1276" w:type="dxa"/>
            <w:tcBorders>
              <w:top w:val="single" w:sz="4" w:space="0" w:color="auto"/>
              <w:left w:val="single" w:sz="4" w:space="0" w:color="auto"/>
              <w:bottom w:val="single" w:sz="4" w:space="0" w:color="auto"/>
              <w:right w:val="single" w:sz="4" w:space="0" w:color="auto"/>
            </w:tcBorders>
            <w:noWrap/>
            <w:hideMark/>
          </w:tcPr>
          <w:p w14:paraId="17F7686E"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-1.28</w:t>
            </w:r>
          </w:p>
        </w:tc>
        <w:tc>
          <w:tcPr>
            <w:tcW w:w="1276" w:type="dxa"/>
            <w:tcBorders>
              <w:top w:val="single" w:sz="4" w:space="0" w:color="auto"/>
              <w:left w:val="single" w:sz="4" w:space="0" w:color="auto"/>
              <w:bottom w:val="single" w:sz="4" w:space="0" w:color="auto"/>
              <w:right w:val="single" w:sz="4" w:space="0" w:color="auto"/>
            </w:tcBorders>
            <w:noWrap/>
            <w:hideMark/>
          </w:tcPr>
          <w:p w14:paraId="096E05AD"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Positive</w:t>
            </w:r>
          </w:p>
        </w:tc>
      </w:tr>
      <w:tr w:rsidR="00274CA6" w:rsidRPr="00274CA6" w14:paraId="4FDC6F73" w14:textId="77777777" w:rsidTr="00274CA6">
        <w:trPr>
          <w:divId w:val="585068689"/>
          <w:trHeight w:val="288"/>
        </w:trPr>
        <w:tc>
          <w:tcPr>
            <w:tcW w:w="1980" w:type="dxa"/>
            <w:tcBorders>
              <w:top w:val="single" w:sz="4" w:space="0" w:color="auto"/>
              <w:left w:val="single" w:sz="4" w:space="0" w:color="auto"/>
              <w:bottom w:val="single" w:sz="4" w:space="0" w:color="auto"/>
              <w:right w:val="single" w:sz="4" w:space="0" w:color="auto"/>
            </w:tcBorders>
            <w:noWrap/>
            <w:hideMark/>
          </w:tcPr>
          <w:p w14:paraId="11AC1B0A"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LOC105319937</w:t>
            </w:r>
          </w:p>
        </w:tc>
        <w:tc>
          <w:tcPr>
            <w:tcW w:w="1984" w:type="dxa"/>
            <w:tcBorders>
              <w:top w:val="single" w:sz="4" w:space="0" w:color="auto"/>
              <w:left w:val="single" w:sz="4" w:space="0" w:color="auto"/>
              <w:bottom w:val="single" w:sz="4" w:space="0" w:color="auto"/>
              <w:right w:val="single" w:sz="4" w:space="0" w:color="auto"/>
            </w:tcBorders>
            <w:noWrap/>
            <w:hideMark/>
          </w:tcPr>
          <w:p w14:paraId="12961751"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beta-TrCP</w:t>
            </w:r>
          </w:p>
        </w:tc>
        <w:tc>
          <w:tcPr>
            <w:tcW w:w="1843" w:type="dxa"/>
            <w:tcBorders>
              <w:top w:val="single" w:sz="4" w:space="0" w:color="auto"/>
              <w:left w:val="single" w:sz="4" w:space="0" w:color="auto"/>
              <w:bottom w:val="single" w:sz="4" w:space="0" w:color="auto"/>
              <w:right w:val="single" w:sz="4" w:space="0" w:color="auto"/>
            </w:tcBorders>
            <w:noWrap/>
            <w:hideMark/>
          </w:tcPr>
          <w:p w14:paraId="2309393F"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 xml:space="preserve">Intergenic </w:t>
            </w:r>
          </w:p>
        </w:tc>
        <w:tc>
          <w:tcPr>
            <w:tcW w:w="1559" w:type="dxa"/>
            <w:tcBorders>
              <w:top w:val="single" w:sz="4" w:space="0" w:color="auto"/>
              <w:left w:val="single" w:sz="4" w:space="0" w:color="auto"/>
              <w:bottom w:val="single" w:sz="4" w:space="0" w:color="auto"/>
              <w:right w:val="single" w:sz="4" w:space="0" w:color="auto"/>
            </w:tcBorders>
            <w:noWrap/>
            <w:hideMark/>
          </w:tcPr>
          <w:p w14:paraId="33E5EFEB"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1.4</w:t>
            </w:r>
          </w:p>
        </w:tc>
        <w:tc>
          <w:tcPr>
            <w:tcW w:w="1276" w:type="dxa"/>
            <w:tcBorders>
              <w:top w:val="single" w:sz="4" w:space="0" w:color="auto"/>
              <w:left w:val="single" w:sz="4" w:space="0" w:color="auto"/>
              <w:bottom w:val="single" w:sz="4" w:space="0" w:color="auto"/>
              <w:right w:val="single" w:sz="4" w:space="0" w:color="auto"/>
            </w:tcBorders>
            <w:noWrap/>
            <w:hideMark/>
          </w:tcPr>
          <w:p w14:paraId="1731CF88"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-2.31</w:t>
            </w:r>
          </w:p>
        </w:tc>
        <w:tc>
          <w:tcPr>
            <w:tcW w:w="1276" w:type="dxa"/>
            <w:tcBorders>
              <w:top w:val="single" w:sz="4" w:space="0" w:color="auto"/>
              <w:left w:val="single" w:sz="4" w:space="0" w:color="auto"/>
              <w:bottom w:val="single" w:sz="4" w:space="0" w:color="auto"/>
              <w:right w:val="single" w:sz="4" w:space="0" w:color="auto"/>
            </w:tcBorders>
            <w:noWrap/>
            <w:hideMark/>
          </w:tcPr>
          <w:p w14:paraId="6CF360FB"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Negative</w:t>
            </w:r>
          </w:p>
        </w:tc>
      </w:tr>
      <w:tr w:rsidR="00274CA6" w:rsidRPr="00274CA6" w14:paraId="6FE91FFC" w14:textId="77777777" w:rsidTr="00274CA6">
        <w:trPr>
          <w:divId w:val="585068689"/>
          <w:trHeight w:val="288"/>
        </w:trPr>
        <w:tc>
          <w:tcPr>
            <w:tcW w:w="1980" w:type="dxa"/>
            <w:tcBorders>
              <w:top w:val="single" w:sz="4" w:space="0" w:color="auto"/>
              <w:left w:val="single" w:sz="4" w:space="0" w:color="auto"/>
              <w:bottom w:val="single" w:sz="4" w:space="0" w:color="auto"/>
              <w:right w:val="single" w:sz="4" w:space="0" w:color="auto"/>
            </w:tcBorders>
            <w:noWrap/>
            <w:hideMark/>
          </w:tcPr>
          <w:p w14:paraId="56AC68C4"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LOC105339426</w:t>
            </w:r>
          </w:p>
        </w:tc>
        <w:tc>
          <w:tcPr>
            <w:tcW w:w="1984" w:type="dxa"/>
            <w:tcBorders>
              <w:top w:val="single" w:sz="4" w:space="0" w:color="auto"/>
              <w:left w:val="single" w:sz="4" w:space="0" w:color="auto"/>
              <w:bottom w:val="single" w:sz="4" w:space="0" w:color="auto"/>
              <w:right w:val="single" w:sz="4" w:space="0" w:color="auto"/>
            </w:tcBorders>
            <w:noWrap/>
            <w:hideMark/>
          </w:tcPr>
          <w:p w14:paraId="2F3C06D0" w14:textId="77777777" w:rsidR="00274CA6" w:rsidRPr="00274CA6" w:rsidRDefault="00274CA6" w:rsidP="00274CA6">
            <w:pPr>
              <w:rPr>
                <w:rFonts w:ascii="Times New Roman" w:hAnsi="Times New Roman"/>
                <w:sz w:val="24"/>
                <w:szCs w:val="24"/>
              </w:rPr>
            </w:pPr>
            <w:r w:rsidRPr="00274CA6">
              <w:rPr>
                <w:rFonts w:ascii="Times New Roman" w:hAnsi="Times New Roman"/>
                <w:sz w:val="24"/>
                <w:szCs w:val="24"/>
              </w:rPr>
              <w:t>5-oxoprolinase</w:t>
            </w:r>
          </w:p>
        </w:tc>
        <w:tc>
          <w:tcPr>
            <w:tcW w:w="1843" w:type="dxa"/>
            <w:tcBorders>
              <w:top w:val="single" w:sz="4" w:space="0" w:color="auto"/>
              <w:left w:val="single" w:sz="4" w:space="0" w:color="auto"/>
              <w:bottom w:val="single" w:sz="4" w:space="0" w:color="auto"/>
              <w:right w:val="single" w:sz="4" w:space="0" w:color="auto"/>
            </w:tcBorders>
            <w:noWrap/>
            <w:hideMark/>
          </w:tcPr>
          <w:p w14:paraId="2CDE2AB6"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Exon</w:t>
            </w:r>
          </w:p>
        </w:tc>
        <w:tc>
          <w:tcPr>
            <w:tcW w:w="1559" w:type="dxa"/>
            <w:tcBorders>
              <w:top w:val="single" w:sz="4" w:space="0" w:color="auto"/>
              <w:left w:val="single" w:sz="4" w:space="0" w:color="auto"/>
              <w:bottom w:val="single" w:sz="4" w:space="0" w:color="auto"/>
              <w:right w:val="single" w:sz="4" w:space="0" w:color="auto"/>
            </w:tcBorders>
            <w:noWrap/>
            <w:hideMark/>
          </w:tcPr>
          <w:p w14:paraId="62195717"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-1.78</w:t>
            </w:r>
          </w:p>
        </w:tc>
        <w:tc>
          <w:tcPr>
            <w:tcW w:w="1276" w:type="dxa"/>
            <w:tcBorders>
              <w:top w:val="single" w:sz="4" w:space="0" w:color="auto"/>
              <w:left w:val="single" w:sz="4" w:space="0" w:color="auto"/>
              <w:bottom w:val="single" w:sz="4" w:space="0" w:color="auto"/>
              <w:right w:val="single" w:sz="4" w:space="0" w:color="auto"/>
            </w:tcBorders>
            <w:noWrap/>
            <w:hideMark/>
          </w:tcPr>
          <w:p w14:paraId="012EF86F"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-1.42</w:t>
            </w:r>
          </w:p>
        </w:tc>
        <w:tc>
          <w:tcPr>
            <w:tcW w:w="1276" w:type="dxa"/>
            <w:tcBorders>
              <w:top w:val="single" w:sz="4" w:space="0" w:color="auto"/>
              <w:left w:val="single" w:sz="4" w:space="0" w:color="auto"/>
              <w:bottom w:val="single" w:sz="4" w:space="0" w:color="auto"/>
              <w:right w:val="single" w:sz="4" w:space="0" w:color="auto"/>
            </w:tcBorders>
            <w:noWrap/>
            <w:hideMark/>
          </w:tcPr>
          <w:p w14:paraId="01FD5D18" w14:textId="77777777" w:rsidR="00274CA6" w:rsidRPr="00274CA6" w:rsidRDefault="00274CA6" w:rsidP="00274CA6">
            <w:pPr>
              <w:jc w:val="both"/>
              <w:rPr>
                <w:rFonts w:ascii="Times New Roman" w:hAnsi="Times New Roman"/>
                <w:sz w:val="24"/>
                <w:szCs w:val="24"/>
              </w:rPr>
            </w:pPr>
            <w:r w:rsidRPr="00274CA6">
              <w:rPr>
                <w:rFonts w:ascii="Times New Roman" w:hAnsi="Times New Roman"/>
                <w:sz w:val="24"/>
                <w:szCs w:val="24"/>
              </w:rPr>
              <w:t>Positive</w:t>
            </w:r>
          </w:p>
        </w:tc>
      </w:tr>
    </w:tbl>
    <w:p w14:paraId="72461F10" w14:textId="77777777" w:rsidR="00783751" w:rsidRPr="00783751" w:rsidRDefault="00783751" w:rsidP="00783751">
      <w:pPr>
        <w:keepNext/>
        <w:keepLines/>
        <w:spacing w:before="40" w:after="0" w:line="256" w:lineRule="auto"/>
        <w:outlineLvl w:val="1"/>
        <w:rPr>
          <w:rFonts w:ascii="Calibri Light" w:eastAsia="DengXian Light" w:hAnsi="Calibri Light" w:cs="Times New Roman"/>
          <w:color w:val="2F5496" w:themeColor="accent1" w:themeShade="BF"/>
          <w:sz w:val="24"/>
          <w:szCs w:val="24"/>
        </w:rPr>
      </w:pPr>
      <w:r w:rsidRPr="00783751">
        <w:rPr>
          <w:rFonts w:ascii="Calibri Light" w:eastAsia="DengXian Light" w:hAnsi="Calibri Light" w:cs="Times New Roman"/>
          <w:color w:val="2F5496" w:themeColor="accent1" w:themeShade="BF"/>
          <w:sz w:val="24"/>
          <w:szCs w:val="24"/>
        </w:rPr>
        <w:fldChar w:fldCharType="end"/>
      </w:r>
    </w:p>
    <w:p w14:paraId="07229D8E" w14:textId="77777777" w:rsidR="00783751" w:rsidRPr="00783751" w:rsidRDefault="00783751" w:rsidP="00783751">
      <w:pPr>
        <w:keepNext/>
        <w:keepLines/>
        <w:spacing w:before="40" w:after="0" w:line="256" w:lineRule="auto"/>
        <w:outlineLvl w:val="1"/>
        <w:rPr>
          <w:rFonts w:ascii="Calibri Light" w:eastAsia="DengXian Light" w:hAnsi="Calibri Light" w:cs="Times New Roman"/>
          <w:color w:val="2F5496" w:themeColor="accent1" w:themeShade="BF"/>
          <w:sz w:val="24"/>
          <w:szCs w:val="24"/>
        </w:rPr>
      </w:pPr>
    </w:p>
    <w:p w14:paraId="56030410" w14:textId="77777777" w:rsidR="00783751" w:rsidRPr="00783751" w:rsidRDefault="00783751" w:rsidP="00783751">
      <w:pPr>
        <w:keepNext/>
        <w:keepLines/>
        <w:spacing w:before="40" w:after="0" w:line="256" w:lineRule="auto"/>
        <w:outlineLvl w:val="1"/>
        <w:rPr>
          <w:rFonts w:ascii="Times New Roman" w:eastAsia="DengXian Light" w:hAnsi="Times New Roman" w:cs="Times New Roman"/>
          <w:b/>
          <w:bCs/>
          <w:noProof/>
          <w:sz w:val="26"/>
          <w:szCs w:val="26"/>
        </w:rPr>
      </w:pPr>
      <w:r w:rsidRPr="00783751">
        <w:rPr>
          <w:rFonts w:ascii="Times New Roman" w:eastAsia="DengXian Light" w:hAnsi="Times New Roman" w:cs="Times New Roman"/>
          <w:b/>
          <w:bCs/>
          <w:noProof/>
          <w:sz w:val="26"/>
          <w:szCs w:val="26"/>
        </w:rPr>
        <w:t>5. Shell properties</w:t>
      </w:r>
    </w:p>
    <w:p w14:paraId="4CBFAB7C" w14:textId="77777777" w:rsidR="00783751" w:rsidRPr="00783751" w:rsidRDefault="00783751" w:rsidP="00783751">
      <w:pPr>
        <w:spacing w:line="256" w:lineRule="auto"/>
        <w:jc w:val="center"/>
        <w:rPr>
          <w:rFonts w:ascii="Times New Roman" w:eastAsia="DengXian" w:hAnsi="Times New Roman" w:cs="Times New Roman"/>
          <w:noProof/>
          <w:sz w:val="24"/>
          <w:szCs w:val="24"/>
        </w:rPr>
      </w:pPr>
      <w:r w:rsidRPr="00783751">
        <w:rPr>
          <w:rFonts w:ascii="Times New Roman" w:eastAsia="DengXian" w:hAnsi="Times New Roman" w:cs="Times New Roman"/>
          <w:noProof/>
          <w:sz w:val="24"/>
          <w:szCs w:val="24"/>
        </w:rPr>
        <w:drawing>
          <wp:inline distT="0" distB="0" distL="0" distR="0" wp14:anchorId="1BF980C6" wp14:editId="4DCDF7FB">
            <wp:extent cx="5417820" cy="3665220"/>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7820" cy="3665220"/>
                    </a:xfrm>
                    <a:prstGeom prst="rect">
                      <a:avLst/>
                    </a:prstGeom>
                    <a:noFill/>
                    <a:ln>
                      <a:noFill/>
                    </a:ln>
                  </pic:spPr>
                </pic:pic>
              </a:graphicData>
            </a:graphic>
          </wp:inline>
        </w:drawing>
      </w:r>
    </w:p>
    <w:p w14:paraId="70228D6F" w14:textId="39F123A7" w:rsidR="00783751" w:rsidRPr="00783751" w:rsidRDefault="00783751" w:rsidP="00783751">
      <w:pPr>
        <w:spacing w:line="256" w:lineRule="auto"/>
        <w:jc w:val="both"/>
        <w:rPr>
          <w:rFonts w:ascii="Times New Roman" w:eastAsia="Times New Roman" w:hAnsi="Times New Roman" w:cs="Times New Roman"/>
          <w:color w:val="000000"/>
          <w:sz w:val="24"/>
          <w:szCs w:val="24"/>
        </w:rPr>
      </w:pPr>
      <w:r w:rsidRPr="00783751">
        <w:rPr>
          <w:rFonts w:ascii="Times New Roman" w:eastAsia="DengXian" w:hAnsi="Times New Roman" w:cs="Times New Roman"/>
          <w:b/>
          <w:bCs/>
          <w:noProof/>
          <w:sz w:val="24"/>
          <w:szCs w:val="24"/>
        </w:rPr>
        <w:t>Figure S2</w:t>
      </w:r>
      <w:r w:rsidR="00774B0D">
        <w:rPr>
          <w:rFonts w:ascii="Times New Roman" w:eastAsia="DengXian" w:hAnsi="Times New Roman" w:cs="Times New Roman"/>
          <w:b/>
          <w:bCs/>
          <w:noProof/>
          <w:sz w:val="24"/>
          <w:szCs w:val="24"/>
        </w:rPr>
        <w:t>1</w:t>
      </w:r>
      <w:r w:rsidRPr="00783751">
        <w:rPr>
          <w:rFonts w:ascii="Times New Roman" w:eastAsia="DengXian" w:hAnsi="Times New Roman" w:cs="Times New Roman"/>
          <w:b/>
          <w:bCs/>
          <w:noProof/>
          <w:sz w:val="24"/>
          <w:szCs w:val="24"/>
        </w:rPr>
        <w:t>: Shell properties:</w:t>
      </w:r>
      <w:r w:rsidRPr="00783751">
        <w:rPr>
          <w:rFonts w:ascii="Times New Roman" w:eastAsia="DengXian" w:hAnsi="Times New Roman" w:cs="Times New Roman"/>
          <w:noProof/>
          <w:sz w:val="24"/>
          <w:szCs w:val="24"/>
        </w:rPr>
        <w:t xml:space="preserve"> i) Shell growth rate was maintained between pH 7.4 and control ii) Periostracum was almost completely dissolved in pH 7.4, further leading to loss of prismatic microstructure iii) The folia layer remains intact except slight dissolution towards the outer layer of the shell in near umbo and middle region.  The newly formed folia remained intact in both pH 7.4 and control indicating the quality of shell formed is not affected under OA, however affected due to dissolution. </w:t>
      </w:r>
    </w:p>
    <w:p w14:paraId="7898CFE9" w14:textId="77777777" w:rsidR="00783751" w:rsidRPr="00783751" w:rsidRDefault="00783751" w:rsidP="00783751">
      <w:pPr>
        <w:keepNext/>
        <w:keepLines/>
        <w:spacing w:before="40" w:after="0" w:line="256" w:lineRule="auto"/>
        <w:jc w:val="center"/>
        <w:outlineLvl w:val="1"/>
        <w:rPr>
          <w:rFonts w:ascii="Times New Roman" w:eastAsia="DengXian Light" w:hAnsi="Times New Roman" w:cs="Times New Roman"/>
          <w:b/>
          <w:bCs/>
          <w:noProof/>
          <w:sz w:val="26"/>
          <w:szCs w:val="26"/>
        </w:rPr>
      </w:pPr>
      <w:r w:rsidRPr="00783751">
        <w:rPr>
          <w:rFonts w:ascii="Times New Roman" w:eastAsia="DengXian Light" w:hAnsi="Times New Roman" w:cs="Times New Roman"/>
          <w:b/>
          <w:noProof/>
          <w:sz w:val="26"/>
          <w:szCs w:val="26"/>
        </w:rPr>
        <w:lastRenderedPageBreak/>
        <w:drawing>
          <wp:inline distT="0" distB="0" distL="0" distR="0" wp14:anchorId="71AF4008" wp14:editId="6B3869AA">
            <wp:extent cx="5554980" cy="3634740"/>
            <wp:effectExtent l="0" t="0" r="7620" b="381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980" cy="3634740"/>
                    </a:xfrm>
                    <a:prstGeom prst="rect">
                      <a:avLst/>
                    </a:prstGeom>
                    <a:noFill/>
                    <a:ln>
                      <a:noFill/>
                    </a:ln>
                  </pic:spPr>
                </pic:pic>
              </a:graphicData>
            </a:graphic>
          </wp:inline>
        </w:drawing>
      </w:r>
    </w:p>
    <w:p w14:paraId="196D0FC3" w14:textId="3A483CA6"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b/>
          <w:bCs/>
          <w:sz w:val="24"/>
          <w:szCs w:val="24"/>
        </w:rPr>
        <w:t>Figure S2</w:t>
      </w:r>
      <w:r w:rsidR="00774B0D">
        <w:rPr>
          <w:rFonts w:ascii="Times New Roman" w:eastAsia="DengXian" w:hAnsi="Times New Roman" w:cs="Times New Roman"/>
          <w:b/>
          <w:bCs/>
          <w:sz w:val="24"/>
          <w:szCs w:val="24"/>
        </w:rPr>
        <w:t>2</w:t>
      </w:r>
      <w:r w:rsidRPr="00783751">
        <w:rPr>
          <w:rFonts w:ascii="Times New Roman" w:eastAsia="DengXian" w:hAnsi="Times New Roman" w:cs="Times New Roman"/>
          <w:b/>
          <w:bCs/>
          <w:sz w:val="24"/>
          <w:szCs w:val="24"/>
        </w:rPr>
        <w:t>: Electron Back Scatter Diffraction of folia</w:t>
      </w:r>
      <w:r w:rsidRPr="00783751">
        <w:rPr>
          <w:rFonts w:ascii="Times New Roman" w:eastAsia="DengXian" w:hAnsi="Times New Roman" w:cs="Times New Roman"/>
          <w:sz w:val="24"/>
          <w:szCs w:val="24"/>
        </w:rPr>
        <w:t xml:space="preserve">: (i) Crystal orientation maps of the calcite crystals in the folia layer of the shell in reference to {0001} plane (Scale bar: 5 µm). Crystallographic planes of calcite are color-coded linked to the normal crystallographic direction using the colour code. (ii) Pole figures for calcite correspond to the crystallographic orientation maps and follows the same colour code (iii) Colour code for orientation maps and pole figure. The white arrow denotes the direction of elongation of the folia. </w:t>
      </w:r>
    </w:p>
    <w:p w14:paraId="080277E5" w14:textId="77777777" w:rsidR="00783751" w:rsidRPr="00783751" w:rsidRDefault="00783751" w:rsidP="00783751">
      <w:pPr>
        <w:spacing w:line="256" w:lineRule="auto"/>
        <w:jc w:val="both"/>
        <w:rPr>
          <w:rFonts w:ascii="Times New Roman" w:eastAsia="DengXian" w:hAnsi="Times New Roman" w:cs="Times New Roman"/>
          <w:b/>
          <w:bCs/>
          <w:sz w:val="24"/>
          <w:szCs w:val="24"/>
        </w:rPr>
      </w:pPr>
      <w:r w:rsidRPr="00783751">
        <w:rPr>
          <w:rFonts w:ascii="Times New Roman" w:eastAsia="DengXian" w:hAnsi="Times New Roman" w:cs="Times New Roman"/>
          <w:b/>
          <w:bCs/>
          <w:sz w:val="24"/>
          <w:szCs w:val="24"/>
        </w:rPr>
        <w:t>References:</w:t>
      </w:r>
    </w:p>
    <w:p w14:paraId="61BE4DAD" w14:textId="77777777" w:rsidR="00783751" w:rsidRPr="00783751" w:rsidRDefault="00783751" w:rsidP="00783751">
      <w:pPr>
        <w:spacing w:after="0" w:line="240" w:lineRule="auto"/>
        <w:ind w:left="720" w:hanging="720"/>
        <w:jc w:val="both"/>
        <w:rPr>
          <w:rFonts w:ascii="Calibri" w:hAnsi="Calibri" w:cs="Calibri"/>
          <w:noProof/>
        </w:rPr>
      </w:pPr>
      <w:r w:rsidRPr="00783751">
        <w:rPr>
          <w:rFonts w:ascii="Times New Roman" w:hAnsi="Times New Roman" w:cs="Times New Roman"/>
          <w:noProof/>
          <w:sz w:val="24"/>
          <w:szCs w:val="24"/>
        </w:rPr>
        <w:fldChar w:fldCharType="begin"/>
      </w:r>
      <w:r w:rsidRPr="00783751">
        <w:rPr>
          <w:rFonts w:ascii="Times New Roman" w:hAnsi="Times New Roman" w:cs="Times New Roman"/>
          <w:noProof/>
          <w:sz w:val="24"/>
          <w:szCs w:val="24"/>
        </w:rPr>
        <w:instrText xml:space="preserve"> ADDIN EN.REFLIST </w:instrText>
      </w:r>
      <w:r w:rsidRPr="00783751">
        <w:rPr>
          <w:rFonts w:ascii="Times New Roman" w:hAnsi="Times New Roman" w:cs="Times New Roman"/>
          <w:noProof/>
          <w:sz w:val="24"/>
          <w:szCs w:val="24"/>
        </w:rPr>
        <w:fldChar w:fldCharType="separate"/>
      </w:r>
      <w:r w:rsidRPr="00783751">
        <w:rPr>
          <w:rFonts w:ascii="Calibri" w:hAnsi="Calibri" w:cs="Calibri"/>
          <w:noProof/>
        </w:rPr>
        <w:t xml:space="preserve">Dickson, AG, and Frank J Millero. 1987. 'A comparison of the equilibrium constants for the dissociation of carbonic acid in seawater media', </w:t>
      </w:r>
      <w:r w:rsidRPr="00783751">
        <w:rPr>
          <w:rFonts w:ascii="Calibri" w:hAnsi="Calibri" w:cs="Calibri"/>
          <w:i/>
          <w:noProof/>
        </w:rPr>
        <w:t>Deep Sea Research Part A. Oceanographic Research Papers</w:t>
      </w:r>
      <w:r w:rsidRPr="00783751">
        <w:rPr>
          <w:rFonts w:ascii="Calibri" w:hAnsi="Calibri" w:cs="Calibri"/>
          <w:noProof/>
        </w:rPr>
        <w:t>, 34: 1733-43.</w:t>
      </w:r>
    </w:p>
    <w:p w14:paraId="5CB6DC9C" w14:textId="77777777" w:rsidR="00783751" w:rsidRPr="00783751" w:rsidRDefault="00783751" w:rsidP="00783751">
      <w:pPr>
        <w:spacing w:after="0" w:line="240" w:lineRule="auto"/>
        <w:ind w:left="720" w:hanging="720"/>
        <w:jc w:val="both"/>
        <w:rPr>
          <w:rFonts w:ascii="Calibri" w:hAnsi="Calibri" w:cs="Calibri"/>
          <w:noProof/>
        </w:rPr>
      </w:pPr>
      <w:r w:rsidRPr="00783751">
        <w:rPr>
          <w:rFonts w:ascii="Calibri" w:hAnsi="Calibri" w:cs="Calibri"/>
          <w:noProof/>
        </w:rPr>
        <w:t xml:space="preserve">Kim, Daehwan, Ben Langmead, and Steven L Salzberg. 2015. 'HISAT: a fast spliced aligner with low memory requirements', </w:t>
      </w:r>
      <w:r w:rsidRPr="00783751">
        <w:rPr>
          <w:rFonts w:ascii="Calibri" w:hAnsi="Calibri" w:cs="Calibri"/>
          <w:i/>
          <w:noProof/>
        </w:rPr>
        <w:t>Nature methods</w:t>
      </w:r>
      <w:r w:rsidRPr="00783751">
        <w:rPr>
          <w:rFonts w:ascii="Calibri" w:hAnsi="Calibri" w:cs="Calibri"/>
          <w:noProof/>
        </w:rPr>
        <w:t>, 12: 357.</w:t>
      </w:r>
    </w:p>
    <w:p w14:paraId="6E3A22B0" w14:textId="77777777" w:rsidR="00783751" w:rsidRPr="00783751" w:rsidRDefault="00783751" w:rsidP="00783751">
      <w:pPr>
        <w:spacing w:after="0" w:line="240" w:lineRule="auto"/>
        <w:ind w:left="720" w:hanging="720"/>
        <w:jc w:val="both"/>
        <w:rPr>
          <w:rFonts w:ascii="Calibri" w:hAnsi="Calibri" w:cs="Calibri"/>
          <w:noProof/>
        </w:rPr>
      </w:pPr>
      <w:r w:rsidRPr="00783751">
        <w:rPr>
          <w:rFonts w:ascii="Calibri" w:hAnsi="Calibri" w:cs="Calibri"/>
          <w:noProof/>
        </w:rPr>
        <w:t xml:space="preserve">Mehrbach, Carl, CH Culberson, JE Hawley, and RM Pytkowicx. 1973. 'Measurement of the apparent dissociation constants of carbonic acid in seawater at atmospheric pressure 1', </w:t>
      </w:r>
      <w:r w:rsidRPr="00783751">
        <w:rPr>
          <w:rFonts w:ascii="Calibri" w:hAnsi="Calibri" w:cs="Calibri"/>
          <w:i/>
          <w:noProof/>
        </w:rPr>
        <w:t>Limnology and Oceanography</w:t>
      </w:r>
      <w:r w:rsidRPr="00783751">
        <w:rPr>
          <w:rFonts w:ascii="Calibri" w:hAnsi="Calibri" w:cs="Calibri"/>
          <w:noProof/>
        </w:rPr>
        <w:t>, 18: 897-907.</w:t>
      </w:r>
    </w:p>
    <w:p w14:paraId="4751A7DB" w14:textId="77777777" w:rsidR="00783751" w:rsidRPr="00783751" w:rsidRDefault="00783751" w:rsidP="00783751">
      <w:pPr>
        <w:spacing w:line="240" w:lineRule="auto"/>
        <w:ind w:left="720" w:hanging="720"/>
        <w:jc w:val="both"/>
        <w:rPr>
          <w:rFonts w:ascii="Calibri" w:hAnsi="Calibri" w:cs="Calibri"/>
          <w:noProof/>
        </w:rPr>
      </w:pPr>
      <w:r w:rsidRPr="00783751">
        <w:rPr>
          <w:rFonts w:ascii="Calibri" w:hAnsi="Calibri" w:cs="Calibri"/>
          <w:noProof/>
        </w:rPr>
        <w:t>Pierrot, DE, DWR Wallace, E Lewis, D Pierrot, E Lewis, R Wallace, D Wallace, W Wallace, and DWR Wallace. 2011. 'MS Excel program developed for CO2 system calculations'.</w:t>
      </w:r>
    </w:p>
    <w:p w14:paraId="22A16862" w14:textId="77777777" w:rsidR="00783751" w:rsidRPr="00783751" w:rsidRDefault="00783751" w:rsidP="00783751">
      <w:pPr>
        <w:spacing w:line="256" w:lineRule="auto"/>
        <w:jc w:val="both"/>
        <w:rPr>
          <w:rFonts w:ascii="Times New Roman" w:eastAsia="DengXian" w:hAnsi="Times New Roman" w:cs="Times New Roman"/>
          <w:sz w:val="24"/>
          <w:szCs w:val="24"/>
        </w:rPr>
      </w:pPr>
      <w:r w:rsidRPr="00783751">
        <w:rPr>
          <w:rFonts w:ascii="Times New Roman" w:eastAsia="DengXian" w:hAnsi="Times New Roman" w:cs="Times New Roman"/>
          <w:sz w:val="24"/>
          <w:szCs w:val="24"/>
        </w:rPr>
        <w:fldChar w:fldCharType="end"/>
      </w:r>
    </w:p>
    <w:p w14:paraId="5AB321F0" w14:textId="77777777" w:rsidR="007E5410" w:rsidRDefault="007E5410"/>
    <w:sectPr w:rsidR="007E541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Steven Roberts" w:date="2020-08-21T08:15:00Z" w:initials="SR">
    <w:p w14:paraId="6E3A9B36" w14:textId="77777777" w:rsidR="005767C5" w:rsidRDefault="005767C5" w:rsidP="00783751">
      <w:pPr>
        <w:pStyle w:val="CommentText"/>
      </w:pPr>
      <w:r>
        <w:rPr>
          <w:rStyle w:val="CommentReference"/>
        </w:rPr>
        <w:annotationRef/>
      </w:r>
      <w:r>
        <w:t>Only colors are different?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3A9B3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0B7F3" w16cex:dateUtc="2020-08-26T0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3A9B36" w16cid:durableId="22F0B7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E2760E" w14:textId="77777777" w:rsidR="00220AA6" w:rsidRDefault="00220AA6" w:rsidP="00783751">
      <w:pPr>
        <w:spacing w:after="0" w:line="240" w:lineRule="auto"/>
      </w:pPr>
      <w:r>
        <w:separator/>
      </w:r>
    </w:p>
  </w:endnote>
  <w:endnote w:type="continuationSeparator" w:id="0">
    <w:p w14:paraId="7643539B" w14:textId="77777777" w:rsidR="00220AA6" w:rsidRDefault="00220AA6" w:rsidP="00783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F3B3E7" w14:textId="77777777" w:rsidR="00220AA6" w:rsidRDefault="00220AA6" w:rsidP="00783751">
      <w:pPr>
        <w:spacing w:after="0" w:line="240" w:lineRule="auto"/>
      </w:pPr>
      <w:r>
        <w:separator/>
      </w:r>
    </w:p>
  </w:footnote>
  <w:footnote w:type="continuationSeparator" w:id="0">
    <w:p w14:paraId="7FB633F9" w14:textId="77777777" w:rsidR="00220AA6" w:rsidRDefault="00220AA6" w:rsidP="00783751">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nmani C">
    <w15:presenceInfo w15:providerId="Windows Live" w15:userId="7d96c4714f9dba91"/>
  </w15:person>
  <w15:person w15:author="Steven Roberts">
    <w15:presenceInfo w15:providerId="AD" w15:userId="S::sr320@uw.edu::8314a526-4473-4b2f-b33f-e5d4148789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MHRA (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xp22ad0r5tvs7ervvg5xst8wwstzwzrtt0p&quot;&gt;My EndNote Library feb 2017&lt;record-ids&gt;&lt;item&gt;464&lt;/item&gt;&lt;item&gt;497&lt;/item&gt;&lt;item&gt;498&lt;/item&gt;&lt;item&gt;499&lt;/item&gt;&lt;/record-ids&gt;&lt;/item&gt;&lt;/Libraries&gt;"/>
  </w:docVars>
  <w:rsids>
    <w:rsidRoot w:val="00294FCB"/>
    <w:rsid w:val="000B6B49"/>
    <w:rsid w:val="000E7EBD"/>
    <w:rsid w:val="0017211C"/>
    <w:rsid w:val="001A1ABD"/>
    <w:rsid w:val="00210D94"/>
    <w:rsid w:val="00220AA6"/>
    <w:rsid w:val="00274CA6"/>
    <w:rsid w:val="00283211"/>
    <w:rsid w:val="00294FCB"/>
    <w:rsid w:val="003047A0"/>
    <w:rsid w:val="00335278"/>
    <w:rsid w:val="003720FB"/>
    <w:rsid w:val="003941C1"/>
    <w:rsid w:val="00394D60"/>
    <w:rsid w:val="003B409A"/>
    <w:rsid w:val="004951D3"/>
    <w:rsid w:val="004A6AB1"/>
    <w:rsid w:val="004C6061"/>
    <w:rsid w:val="005377E7"/>
    <w:rsid w:val="005767C5"/>
    <w:rsid w:val="005F5719"/>
    <w:rsid w:val="00676A48"/>
    <w:rsid w:val="00676D7A"/>
    <w:rsid w:val="006F2969"/>
    <w:rsid w:val="00732F3D"/>
    <w:rsid w:val="00753786"/>
    <w:rsid w:val="00774B0D"/>
    <w:rsid w:val="00783751"/>
    <w:rsid w:val="007B6A8D"/>
    <w:rsid w:val="007C54C6"/>
    <w:rsid w:val="007E5410"/>
    <w:rsid w:val="007E5A71"/>
    <w:rsid w:val="00801351"/>
    <w:rsid w:val="00822DE5"/>
    <w:rsid w:val="0099667D"/>
    <w:rsid w:val="00A05355"/>
    <w:rsid w:val="00A15C7B"/>
    <w:rsid w:val="00A21E7B"/>
    <w:rsid w:val="00AE488A"/>
    <w:rsid w:val="00B54AA4"/>
    <w:rsid w:val="00B65A54"/>
    <w:rsid w:val="00B77E11"/>
    <w:rsid w:val="00B80065"/>
    <w:rsid w:val="00BB6811"/>
    <w:rsid w:val="00BE3BA1"/>
    <w:rsid w:val="00BF2B39"/>
    <w:rsid w:val="00C113CD"/>
    <w:rsid w:val="00CF2DB2"/>
    <w:rsid w:val="00D03E52"/>
    <w:rsid w:val="00D30EFA"/>
    <w:rsid w:val="00DA672C"/>
    <w:rsid w:val="00F22741"/>
    <w:rsid w:val="00FD055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48DE80C"/>
  <w15:chartTrackingRefBased/>
  <w15:docId w15:val="{E69C7AC2-1F05-4402-A0F1-1A126285D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3751"/>
    <w:pPr>
      <w:keepNext/>
      <w:keepLines/>
      <w:spacing w:before="240" w:after="0" w:line="256" w:lineRule="auto"/>
      <w:outlineLvl w:val="0"/>
    </w:pPr>
    <w:rPr>
      <w:rFonts w:ascii="Calibri Light" w:eastAsia="DengXian Light" w:hAnsi="Calibri Light" w:cs="Times New Roman"/>
      <w:color w:val="2F5496" w:themeColor="accent1" w:themeShade="BF"/>
      <w:sz w:val="32"/>
      <w:szCs w:val="32"/>
    </w:rPr>
  </w:style>
  <w:style w:type="paragraph" w:styleId="Heading2">
    <w:name w:val="heading 2"/>
    <w:basedOn w:val="Normal"/>
    <w:next w:val="Normal"/>
    <w:link w:val="Heading2Char"/>
    <w:uiPriority w:val="9"/>
    <w:semiHidden/>
    <w:unhideWhenUsed/>
    <w:qFormat/>
    <w:rsid w:val="00783751"/>
    <w:pPr>
      <w:keepNext/>
      <w:keepLines/>
      <w:spacing w:before="40" w:after="0" w:line="256" w:lineRule="auto"/>
      <w:outlineLvl w:val="1"/>
    </w:pPr>
    <w:rPr>
      <w:rFonts w:ascii="Calibri Light" w:eastAsia="DengXian Light" w:hAnsi="Calibri Light" w:cs="Times New Roman"/>
      <w:color w:val="2F5496" w:themeColor="accent1" w:themeShade="BF"/>
      <w:sz w:val="26"/>
      <w:szCs w:val="26"/>
    </w:rPr>
  </w:style>
  <w:style w:type="paragraph" w:styleId="Heading3">
    <w:name w:val="heading 3"/>
    <w:basedOn w:val="Normal"/>
    <w:next w:val="Normal"/>
    <w:link w:val="Heading3Char"/>
    <w:uiPriority w:val="9"/>
    <w:semiHidden/>
    <w:unhideWhenUsed/>
    <w:qFormat/>
    <w:rsid w:val="00783751"/>
    <w:pPr>
      <w:keepNext/>
      <w:keepLines/>
      <w:spacing w:before="40" w:after="0" w:line="256" w:lineRule="auto"/>
      <w:outlineLvl w:val="2"/>
    </w:pPr>
    <w:rPr>
      <w:rFonts w:ascii="Calibri Light" w:eastAsia="DengXian Light" w:hAnsi="Calibri Light" w:cs="Times New Roman"/>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37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3751"/>
  </w:style>
  <w:style w:type="paragraph" w:styleId="Footer">
    <w:name w:val="footer"/>
    <w:basedOn w:val="Normal"/>
    <w:link w:val="FooterChar"/>
    <w:uiPriority w:val="99"/>
    <w:unhideWhenUsed/>
    <w:rsid w:val="007837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3751"/>
  </w:style>
  <w:style w:type="character" w:customStyle="1" w:styleId="Heading1Char">
    <w:name w:val="Heading 1 Char"/>
    <w:basedOn w:val="DefaultParagraphFont"/>
    <w:link w:val="Heading1"/>
    <w:uiPriority w:val="9"/>
    <w:rsid w:val="00783751"/>
    <w:rPr>
      <w:rFonts w:ascii="Calibri Light" w:eastAsia="DengXian Light" w:hAnsi="Calibri Light" w:cs="Times New Roman"/>
      <w:color w:val="2F5496" w:themeColor="accent1" w:themeShade="BF"/>
      <w:sz w:val="32"/>
      <w:szCs w:val="32"/>
    </w:rPr>
  </w:style>
  <w:style w:type="character" w:customStyle="1" w:styleId="Heading2Char">
    <w:name w:val="Heading 2 Char"/>
    <w:basedOn w:val="DefaultParagraphFont"/>
    <w:link w:val="Heading2"/>
    <w:uiPriority w:val="9"/>
    <w:semiHidden/>
    <w:rsid w:val="00783751"/>
    <w:rPr>
      <w:rFonts w:ascii="Calibri Light" w:eastAsia="DengXian Light" w:hAnsi="Calibri Light" w:cs="Times New Roman"/>
      <w:color w:val="2F5496" w:themeColor="accent1" w:themeShade="BF"/>
      <w:sz w:val="26"/>
      <w:szCs w:val="26"/>
    </w:rPr>
  </w:style>
  <w:style w:type="character" w:customStyle="1" w:styleId="Heading3Char">
    <w:name w:val="Heading 3 Char"/>
    <w:basedOn w:val="DefaultParagraphFont"/>
    <w:link w:val="Heading3"/>
    <w:uiPriority w:val="9"/>
    <w:semiHidden/>
    <w:rsid w:val="00783751"/>
    <w:rPr>
      <w:rFonts w:ascii="Calibri Light" w:eastAsia="DengXian Light" w:hAnsi="Calibri Light" w:cs="Times New Roman"/>
      <w:color w:val="1F3763" w:themeColor="accent1" w:themeShade="7F"/>
      <w:sz w:val="24"/>
      <w:szCs w:val="24"/>
    </w:rPr>
  </w:style>
  <w:style w:type="numbering" w:customStyle="1" w:styleId="NoList1">
    <w:name w:val="No List1"/>
    <w:next w:val="NoList"/>
    <w:uiPriority w:val="99"/>
    <w:semiHidden/>
    <w:unhideWhenUsed/>
    <w:rsid w:val="00783751"/>
  </w:style>
  <w:style w:type="character" w:styleId="Hyperlink">
    <w:name w:val="Hyperlink"/>
    <w:basedOn w:val="DefaultParagraphFont"/>
    <w:uiPriority w:val="99"/>
    <w:semiHidden/>
    <w:unhideWhenUsed/>
    <w:rsid w:val="00783751"/>
    <w:rPr>
      <w:color w:val="0563C1" w:themeColor="hyperlink"/>
      <w:u w:val="single"/>
    </w:rPr>
  </w:style>
  <w:style w:type="character" w:styleId="FollowedHyperlink">
    <w:name w:val="FollowedHyperlink"/>
    <w:basedOn w:val="DefaultParagraphFont"/>
    <w:uiPriority w:val="99"/>
    <w:semiHidden/>
    <w:unhideWhenUsed/>
    <w:rsid w:val="00783751"/>
    <w:rPr>
      <w:color w:val="954F72" w:themeColor="followedHyperlink"/>
      <w:u w:val="single"/>
    </w:rPr>
  </w:style>
  <w:style w:type="paragraph" w:customStyle="1" w:styleId="msonormal0">
    <w:name w:val="msonormal"/>
    <w:basedOn w:val="Normal"/>
    <w:rsid w:val="00783751"/>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783751"/>
    <w:pPr>
      <w:spacing w:line="240" w:lineRule="auto"/>
    </w:pPr>
    <w:rPr>
      <w:rFonts w:ascii="Calibri" w:eastAsia="DengXian" w:hAnsi="Calibri" w:cs="Times New Roman"/>
      <w:sz w:val="20"/>
      <w:szCs w:val="20"/>
    </w:rPr>
  </w:style>
  <w:style w:type="character" w:customStyle="1" w:styleId="CommentTextChar">
    <w:name w:val="Comment Text Char"/>
    <w:basedOn w:val="DefaultParagraphFont"/>
    <w:link w:val="CommentText"/>
    <w:uiPriority w:val="99"/>
    <w:semiHidden/>
    <w:rsid w:val="00783751"/>
    <w:rPr>
      <w:rFonts w:ascii="Calibri" w:eastAsia="DengXian" w:hAnsi="Calibri" w:cs="Times New Roman"/>
      <w:sz w:val="20"/>
      <w:szCs w:val="20"/>
    </w:rPr>
  </w:style>
  <w:style w:type="paragraph" w:styleId="Title">
    <w:name w:val="Title"/>
    <w:basedOn w:val="Normal"/>
    <w:next w:val="Normal"/>
    <w:link w:val="TitleChar"/>
    <w:qFormat/>
    <w:rsid w:val="00783751"/>
    <w:pPr>
      <w:widowControl w:val="0"/>
      <w:spacing w:before="240" w:after="60" w:line="240" w:lineRule="auto"/>
      <w:jc w:val="center"/>
      <w:outlineLvl w:val="0"/>
    </w:pPr>
    <w:rPr>
      <w:rFonts w:ascii="Calibri Light" w:eastAsia="SimSun" w:hAnsi="Calibri Light" w:cs="Times New Roman"/>
      <w:b/>
      <w:bCs/>
      <w:kern w:val="2"/>
      <w:sz w:val="32"/>
      <w:szCs w:val="32"/>
    </w:rPr>
  </w:style>
  <w:style w:type="character" w:customStyle="1" w:styleId="TitleChar">
    <w:name w:val="Title Char"/>
    <w:basedOn w:val="DefaultParagraphFont"/>
    <w:link w:val="Title"/>
    <w:rsid w:val="00783751"/>
    <w:rPr>
      <w:rFonts w:ascii="Calibri Light" w:eastAsia="SimSun" w:hAnsi="Calibri Light" w:cs="Times New Roman"/>
      <w:b/>
      <w:bCs/>
      <w:kern w:val="2"/>
      <w:sz w:val="32"/>
      <w:szCs w:val="32"/>
    </w:rPr>
  </w:style>
  <w:style w:type="paragraph" w:styleId="CommentSubject">
    <w:name w:val="annotation subject"/>
    <w:basedOn w:val="CommentText"/>
    <w:next w:val="CommentText"/>
    <w:link w:val="CommentSubjectChar"/>
    <w:uiPriority w:val="99"/>
    <w:semiHidden/>
    <w:unhideWhenUsed/>
    <w:rsid w:val="00783751"/>
    <w:rPr>
      <w:b/>
      <w:bCs/>
    </w:rPr>
  </w:style>
  <w:style w:type="character" w:customStyle="1" w:styleId="CommentSubjectChar">
    <w:name w:val="Comment Subject Char"/>
    <w:basedOn w:val="CommentTextChar"/>
    <w:link w:val="CommentSubject"/>
    <w:uiPriority w:val="99"/>
    <w:semiHidden/>
    <w:rsid w:val="00783751"/>
    <w:rPr>
      <w:rFonts w:ascii="Calibri" w:eastAsia="DengXian" w:hAnsi="Calibri" w:cs="Times New Roman"/>
      <w:b/>
      <w:bCs/>
      <w:sz w:val="20"/>
      <w:szCs w:val="20"/>
    </w:rPr>
  </w:style>
  <w:style w:type="paragraph" w:styleId="BalloonText">
    <w:name w:val="Balloon Text"/>
    <w:basedOn w:val="Normal"/>
    <w:link w:val="BalloonTextChar"/>
    <w:uiPriority w:val="99"/>
    <w:semiHidden/>
    <w:unhideWhenUsed/>
    <w:rsid w:val="00783751"/>
    <w:pPr>
      <w:spacing w:after="0" w:line="240" w:lineRule="auto"/>
    </w:pPr>
    <w:rPr>
      <w:rFonts w:ascii="Segoe UI" w:eastAsia="DengXian" w:hAnsi="Segoe UI" w:cs="Segoe UI"/>
      <w:sz w:val="18"/>
      <w:szCs w:val="18"/>
    </w:rPr>
  </w:style>
  <w:style w:type="character" w:customStyle="1" w:styleId="BalloonTextChar">
    <w:name w:val="Balloon Text Char"/>
    <w:basedOn w:val="DefaultParagraphFont"/>
    <w:link w:val="BalloonText"/>
    <w:uiPriority w:val="99"/>
    <w:semiHidden/>
    <w:rsid w:val="00783751"/>
    <w:rPr>
      <w:rFonts w:ascii="Segoe UI" w:eastAsia="DengXian" w:hAnsi="Segoe UI" w:cs="Segoe UI"/>
      <w:sz w:val="18"/>
      <w:szCs w:val="18"/>
    </w:rPr>
  </w:style>
  <w:style w:type="character" w:customStyle="1" w:styleId="EndNoteBibliographyTitleChar">
    <w:name w:val="EndNote Bibliography Title Char"/>
    <w:basedOn w:val="DefaultParagraphFont"/>
    <w:link w:val="EndNoteBibliographyTitle"/>
    <w:locked/>
    <w:rsid w:val="00783751"/>
    <w:rPr>
      <w:rFonts w:ascii="Calibri" w:hAnsi="Calibri" w:cs="Calibri"/>
      <w:noProof/>
    </w:rPr>
  </w:style>
  <w:style w:type="paragraph" w:customStyle="1" w:styleId="EndNoteBibliographyTitle">
    <w:name w:val="EndNote Bibliography Title"/>
    <w:basedOn w:val="Normal"/>
    <w:link w:val="EndNoteBibliographyTitleChar"/>
    <w:rsid w:val="00783751"/>
    <w:pPr>
      <w:spacing w:after="0" w:line="256" w:lineRule="auto"/>
      <w:jc w:val="center"/>
    </w:pPr>
    <w:rPr>
      <w:rFonts w:ascii="Calibri" w:hAnsi="Calibri" w:cs="Calibri"/>
      <w:noProof/>
    </w:rPr>
  </w:style>
  <w:style w:type="character" w:customStyle="1" w:styleId="EndNoteBibliographyChar">
    <w:name w:val="EndNote Bibliography Char"/>
    <w:basedOn w:val="DefaultParagraphFont"/>
    <w:link w:val="EndNoteBibliography"/>
    <w:locked/>
    <w:rsid w:val="00783751"/>
    <w:rPr>
      <w:rFonts w:ascii="Calibri" w:hAnsi="Calibri" w:cs="Calibri"/>
      <w:noProof/>
    </w:rPr>
  </w:style>
  <w:style w:type="paragraph" w:customStyle="1" w:styleId="EndNoteBibliography">
    <w:name w:val="EndNote Bibliography"/>
    <w:basedOn w:val="Normal"/>
    <w:link w:val="EndNoteBibliographyChar"/>
    <w:rsid w:val="00783751"/>
    <w:pPr>
      <w:spacing w:line="240" w:lineRule="auto"/>
      <w:jc w:val="both"/>
    </w:pPr>
    <w:rPr>
      <w:rFonts w:ascii="Calibri" w:hAnsi="Calibri" w:cs="Calibri"/>
      <w:noProof/>
    </w:rPr>
  </w:style>
  <w:style w:type="character" w:styleId="CommentReference">
    <w:name w:val="annotation reference"/>
    <w:basedOn w:val="DefaultParagraphFont"/>
    <w:uiPriority w:val="99"/>
    <w:semiHidden/>
    <w:unhideWhenUsed/>
    <w:rsid w:val="00783751"/>
    <w:rPr>
      <w:sz w:val="16"/>
      <w:szCs w:val="16"/>
    </w:rPr>
  </w:style>
  <w:style w:type="character" w:customStyle="1" w:styleId="BalloonTextChar1">
    <w:name w:val="Balloon Text Char1"/>
    <w:basedOn w:val="DefaultParagraphFont"/>
    <w:uiPriority w:val="99"/>
    <w:semiHidden/>
    <w:rsid w:val="00783751"/>
    <w:rPr>
      <w:rFonts w:ascii="Segoe UI" w:hAnsi="Segoe UI" w:cs="Segoe UI" w:hint="default"/>
      <w:sz w:val="18"/>
      <w:szCs w:val="18"/>
    </w:rPr>
  </w:style>
  <w:style w:type="character" w:customStyle="1" w:styleId="CommentTextChar1">
    <w:name w:val="Comment Text Char1"/>
    <w:basedOn w:val="DefaultParagraphFont"/>
    <w:uiPriority w:val="99"/>
    <w:semiHidden/>
    <w:rsid w:val="00783751"/>
    <w:rPr>
      <w:sz w:val="20"/>
      <w:szCs w:val="20"/>
    </w:rPr>
  </w:style>
  <w:style w:type="character" w:customStyle="1" w:styleId="CommentSubjectChar1">
    <w:name w:val="Comment Subject Char1"/>
    <w:basedOn w:val="CommentTextChar1"/>
    <w:uiPriority w:val="99"/>
    <w:semiHidden/>
    <w:rsid w:val="00783751"/>
    <w:rPr>
      <w:b/>
      <w:bCs/>
      <w:sz w:val="20"/>
      <w:szCs w:val="20"/>
    </w:rPr>
  </w:style>
  <w:style w:type="table" w:styleId="TableGrid">
    <w:name w:val="Table Grid"/>
    <w:basedOn w:val="TableNormal"/>
    <w:uiPriority w:val="39"/>
    <w:rsid w:val="00783751"/>
    <w:pPr>
      <w:spacing w:after="0" w:line="240" w:lineRule="auto"/>
    </w:pPr>
    <w:rPr>
      <w:rFonts w:ascii="Calibri" w:eastAsia="DengXi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614">
      <w:bodyDiv w:val="1"/>
      <w:marLeft w:val="0"/>
      <w:marRight w:val="0"/>
      <w:marTop w:val="0"/>
      <w:marBottom w:val="0"/>
      <w:divBdr>
        <w:top w:val="none" w:sz="0" w:space="0" w:color="auto"/>
        <w:left w:val="none" w:sz="0" w:space="0" w:color="auto"/>
        <w:bottom w:val="none" w:sz="0" w:space="0" w:color="auto"/>
        <w:right w:val="none" w:sz="0" w:space="0" w:color="auto"/>
      </w:divBdr>
    </w:div>
    <w:div w:id="244000454">
      <w:bodyDiv w:val="1"/>
      <w:marLeft w:val="0"/>
      <w:marRight w:val="0"/>
      <w:marTop w:val="0"/>
      <w:marBottom w:val="0"/>
      <w:divBdr>
        <w:top w:val="none" w:sz="0" w:space="0" w:color="auto"/>
        <w:left w:val="none" w:sz="0" w:space="0" w:color="auto"/>
        <w:bottom w:val="none" w:sz="0" w:space="0" w:color="auto"/>
        <w:right w:val="none" w:sz="0" w:space="0" w:color="auto"/>
      </w:divBdr>
    </w:div>
    <w:div w:id="473910561">
      <w:bodyDiv w:val="1"/>
      <w:marLeft w:val="0"/>
      <w:marRight w:val="0"/>
      <w:marTop w:val="0"/>
      <w:marBottom w:val="0"/>
      <w:divBdr>
        <w:top w:val="none" w:sz="0" w:space="0" w:color="auto"/>
        <w:left w:val="none" w:sz="0" w:space="0" w:color="auto"/>
        <w:bottom w:val="none" w:sz="0" w:space="0" w:color="auto"/>
        <w:right w:val="none" w:sz="0" w:space="0" w:color="auto"/>
      </w:divBdr>
    </w:div>
    <w:div w:id="585068689">
      <w:bodyDiv w:val="1"/>
      <w:marLeft w:val="0"/>
      <w:marRight w:val="0"/>
      <w:marTop w:val="0"/>
      <w:marBottom w:val="0"/>
      <w:divBdr>
        <w:top w:val="none" w:sz="0" w:space="0" w:color="auto"/>
        <w:left w:val="none" w:sz="0" w:space="0" w:color="auto"/>
        <w:bottom w:val="none" w:sz="0" w:space="0" w:color="auto"/>
        <w:right w:val="none" w:sz="0" w:space="0" w:color="auto"/>
      </w:divBdr>
    </w:div>
    <w:div w:id="783305399">
      <w:bodyDiv w:val="1"/>
      <w:marLeft w:val="0"/>
      <w:marRight w:val="0"/>
      <w:marTop w:val="0"/>
      <w:marBottom w:val="0"/>
      <w:divBdr>
        <w:top w:val="none" w:sz="0" w:space="0" w:color="auto"/>
        <w:left w:val="none" w:sz="0" w:space="0" w:color="auto"/>
        <w:bottom w:val="none" w:sz="0" w:space="0" w:color="auto"/>
        <w:right w:val="none" w:sz="0" w:space="0" w:color="auto"/>
      </w:divBdr>
    </w:div>
    <w:div w:id="919871903">
      <w:bodyDiv w:val="1"/>
      <w:marLeft w:val="0"/>
      <w:marRight w:val="0"/>
      <w:marTop w:val="0"/>
      <w:marBottom w:val="0"/>
      <w:divBdr>
        <w:top w:val="none" w:sz="0" w:space="0" w:color="auto"/>
        <w:left w:val="none" w:sz="0" w:space="0" w:color="auto"/>
        <w:bottom w:val="none" w:sz="0" w:space="0" w:color="auto"/>
        <w:right w:val="none" w:sz="0" w:space="0" w:color="auto"/>
      </w:divBdr>
    </w:div>
    <w:div w:id="1507402094">
      <w:bodyDiv w:val="1"/>
      <w:marLeft w:val="0"/>
      <w:marRight w:val="0"/>
      <w:marTop w:val="0"/>
      <w:marBottom w:val="0"/>
      <w:divBdr>
        <w:top w:val="none" w:sz="0" w:space="0" w:color="auto"/>
        <w:left w:val="none" w:sz="0" w:space="0" w:color="auto"/>
        <w:bottom w:val="none" w:sz="0" w:space="0" w:color="auto"/>
        <w:right w:val="none" w:sz="0" w:space="0" w:color="auto"/>
      </w:divBdr>
    </w:div>
    <w:div w:id="1664897839">
      <w:bodyDiv w:val="1"/>
      <w:marLeft w:val="0"/>
      <w:marRight w:val="0"/>
      <w:marTop w:val="0"/>
      <w:marBottom w:val="0"/>
      <w:divBdr>
        <w:top w:val="none" w:sz="0" w:space="0" w:color="auto"/>
        <w:left w:val="none" w:sz="0" w:space="0" w:color="auto"/>
        <w:bottom w:val="none" w:sz="0" w:space="0" w:color="auto"/>
        <w:right w:val="none" w:sz="0" w:space="0" w:color="auto"/>
      </w:divBdr>
    </w:div>
    <w:div w:id="1824202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21" Type="http://schemas.openxmlformats.org/officeDocument/2006/relationships/image" Target="media/image14.png"/><Relationship Id="rId34" Type="http://schemas.openxmlformats.org/officeDocument/2006/relationships/image" Target="media/image23.png"/><Relationship Id="rId7" Type="http://schemas.openxmlformats.org/officeDocument/2006/relationships/hyperlink" Target="mailto:rajan@hku.hk" TargetMode="External"/><Relationship Id="rId12" Type="http://schemas.openxmlformats.org/officeDocument/2006/relationships/image" Target="media/image5.png"/><Relationship Id="rId17" Type="http://schemas.openxmlformats.org/officeDocument/2006/relationships/image" Target="media/image10.png"/><Relationship Id="rId25" Type="http://schemas.microsoft.com/office/2018/08/relationships/commentsExtensible" Target="commentsExtensible.xml"/><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hyperlink" Target="mailto:u3005329@hku.hk" TargetMode="External"/><Relationship Id="rId11" Type="http://schemas.openxmlformats.org/officeDocument/2006/relationships/image" Target="media/image4.png"/><Relationship Id="rId24" Type="http://schemas.microsoft.com/office/2016/09/relationships/commentsIds" Target="commentsIds.xml"/><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endnotes" Target="endnotes.xml"/><Relationship Id="rId15" Type="http://schemas.openxmlformats.org/officeDocument/2006/relationships/image" Target="media/image8.png"/><Relationship Id="rId23" Type="http://schemas.microsoft.com/office/2011/relationships/commentsExtended" Target="commentsExtended.xml"/><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42</Pages>
  <Words>6680</Words>
  <Characters>38082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Kanmani C</dc:creator>
  <cp:keywords/>
  <dc:description/>
  <cp:lastModifiedBy>Kanmani C</cp:lastModifiedBy>
  <cp:revision>35</cp:revision>
  <dcterms:created xsi:type="dcterms:W3CDTF">2020-08-26T02:29:00Z</dcterms:created>
  <dcterms:modified xsi:type="dcterms:W3CDTF">2020-09-25T02:22:00Z</dcterms:modified>
</cp:coreProperties>
</file>